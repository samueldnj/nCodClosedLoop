
<file path=[Content_Types].xml><?xml version="1.0" encoding="utf-8"?>
<Types xmlns="http://schemas.openxmlformats.org/package/2006/content-types">
  <Default Extension="xml" ContentType="application/xml"/>
  <Default Extension="wmf" ContentType="image/x-wmf"/>
  <Default Extension="rels" ContentType="application/vnd.openxmlformats-package.relationships+xml"/>
  <Default Extension="emf" ContentType="image/x-emf"/>
  <Default Extension="gif" ContentType="image/gi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62799686" w14:textId="27C15F5D" w:rsidR="00DD0E90" w:rsidRDefault="002A259D" w:rsidP="00A37016">
      <w:pPr>
        <w:pStyle w:val="Documenttitle"/>
        <w:spacing w:before="240"/>
      </w:pPr>
      <w:r>
        <w:fldChar w:fldCharType="begin"/>
      </w:r>
      <w:r>
        <w:instrText xml:space="preserve"> MACROBUTTON MTEditEquationSection2 </w:instrText>
      </w:r>
      <w:r w:rsidRPr="002A259D">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46D617C1" w14:textId="77777777" w:rsidR="00E11B0D" w:rsidRPr="00726855" w:rsidRDefault="00E11B0D" w:rsidP="00A37016">
      <w:pPr>
        <w:pStyle w:val="Documenttitle"/>
        <w:spacing w:before="240"/>
      </w:pPr>
    </w:p>
    <w:p w14:paraId="155383E6" w14:textId="00342B00" w:rsidR="000B496A" w:rsidRPr="00726855" w:rsidRDefault="005D58CA" w:rsidP="000B496A">
      <w:pPr>
        <w:pStyle w:val="Documenttitle"/>
        <w:spacing w:before="240"/>
      </w:pPr>
      <w:r>
        <w:t xml:space="preserve">A framework for </w:t>
      </w:r>
      <w:r w:rsidR="000B536D">
        <w:t>closed-loop simulation of fishery harvest strategies: operating model specifications and example evaluation of F</w:t>
      </w:r>
      <w:r w:rsidR="000B536D" w:rsidRPr="000B536D">
        <w:rPr>
          <w:vertAlign w:val="subscript"/>
        </w:rPr>
        <w:t>0.1</w:t>
      </w:r>
      <w:r w:rsidR="000B536D">
        <w:t xml:space="preserve"> policies for </w:t>
      </w:r>
      <w:r w:rsidR="000B496A">
        <w:t>2J3KL</w:t>
      </w:r>
      <w:r>
        <w:t xml:space="preserve"> northern cod (</w:t>
      </w:r>
      <w:proofErr w:type="spellStart"/>
      <w:r w:rsidRPr="005D58CA">
        <w:rPr>
          <w:i/>
        </w:rPr>
        <w:t>gadus</w:t>
      </w:r>
      <w:proofErr w:type="spellEnd"/>
      <w:r w:rsidRPr="005D58CA">
        <w:rPr>
          <w:i/>
        </w:rPr>
        <w:t xml:space="preserve"> </w:t>
      </w:r>
      <w:proofErr w:type="spellStart"/>
      <w:r w:rsidRPr="005D58CA">
        <w:rPr>
          <w:i/>
        </w:rPr>
        <w:t>morhua</w:t>
      </w:r>
      <w:proofErr w:type="spellEnd"/>
      <w:r>
        <w:t>)</w:t>
      </w:r>
    </w:p>
    <w:p w14:paraId="3FF7C15B" w14:textId="77777777" w:rsidR="000B496A" w:rsidRPr="00F42670" w:rsidRDefault="000B496A" w:rsidP="000B496A">
      <w:pPr>
        <w:pStyle w:val="CoverAuthor"/>
        <w:rPr>
          <w:color w:val="E36C0A" w:themeColor="accent6" w:themeShade="BF"/>
        </w:rPr>
      </w:pPr>
      <w:r>
        <w:t>Sean P. Cox</w:t>
      </w:r>
      <w:r w:rsidRPr="007C636F">
        <w:rPr>
          <w:vertAlign w:val="superscript"/>
        </w:rPr>
        <w:t>1</w:t>
      </w:r>
      <w:r>
        <w:rPr>
          <w:vertAlign w:val="superscript"/>
        </w:rPr>
        <w:t>,2</w:t>
      </w:r>
      <w:r>
        <w:t>, Samuel D. N. Johnson</w:t>
      </w:r>
      <w:r>
        <w:rPr>
          <w:vertAlign w:val="superscript"/>
        </w:rPr>
        <w:t>1</w:t>
      </w:r>
      <w:r>
        <w:t xml:space="preserve">, and </w:t>
      </w:r>
      <w:proofErr w:type="spellStart"/>
      <w:r>
        <w:t>Ashleen</w:t>
      </w:r>
      <w:proofErr w:type="spellEnd"/>
      <w:r>
        <w:t xml:space="preserve"> J. Benson</w:t>
      </w:r>
      <w:r w:rsidRPr="007C636F">
        <w:rPr>
          <w:vertAlign w:val="superscript"/>
        </w:rPr>
        <w:t>2</w:t>
      </w:r>
    </w:p>
    <w:p w14:paraId="1EC19FBF" w14:textId="77777777" w:rsidR="000B496A" w:rsidRDefault="000B496A" w:rsidP="000B496A">
      <w:pPr>
        <w:pStyle w:val="CoverAddress"/>
        <w:spacing w:line="180" w:lineRule="auto"/>
      </w:pPr>
      <w:r w:rsidRPr="006854EA">
        <w:rPr>
          <w:vertAlign w:val="superscript"/>
        </w:rPr>
        <w:t>1</w:t>
      </w:r>
      <w:r w:rsidRPr="00077C35">
        <w:t>School of Resource and Environmental</w:t>
      </w:r>
      <w:r>
        <w:t xml:space="preserve"> Management</w:t>
      </w:r>
    </w:p>
    <w:p w14:paraId="051A1425" w14:textId="77777777" w:rsidR="000B496A" w:rsidRDefault="000B496A" w:rsidP="000B496A">
      <w:pPr>
        <w:pStyle w:val="CoverAddress"/>
        <w:spacing w:line="180" w:lineRule="auto"/>
      </w:pPr>
      <w:r>
        <w:t>Simon Fraser University 8888 University Drive</w:t>
      </w:r>
    </w:p>
    <w:p w14:paraId="548373EE" w14:textId="77777777" w:rsidR="000B496A" w:rsidRDefault="000B496A" w:rsidP="000B496A">
      <w:pPr>
        <w:pStyle w:val="CoverAddress"/>
        <w:spacing w:line="180" w:lineRule="auto"/>
      </w:pPr>
      <w:r w:rsidRPr="00077C35">
        <w:t xml:space="preserve"> Burnaby, </w:t>
      </w:r>
      <w:r>
        <w:t>BC V5A 1S6</w:t>
      </w:r>
    </w:p>
    <w:p w14:paraId="52035CE8" w14:textId="77777777" w:rsidR="000B496A" w:rsidRDefault="000B496A" w:rsidP="000B496A">
      <w:pPr>
        <w:pStyle w:val="CoverAddress"/>
      </w:pPr>
    </w:p>
    <w:p w14:paraId="66101C40" w14:textId="77777777" w:rsidR="000B496A" w:rsidRDefault="000B496A" w:rsidP="000B496A">
      <w:pPr>
        <w:pStyle w:val="CoverAddress"/>
        <w:spacing w:line="180" w:lineRule="auto"/>
      </w:pPr>
      <w:r w:rsidRPr="00C278CB">
        <w:rPr>
          <w:vertAlign w:val="superscript"/>
        </w:rPr>
        <w:t>2</w:t>
      </w:r>
      <w:r>
        <w:t>Landmark Fisheries Research</w:t>
      </w:r>
    </w:p>
    <w:p w14:paraId="1318B9A4" w14:textId="77777777" w:rsidR="000B496A" w:rsidRDefault="000B496A" w:rsidP="000B496A">
      <w:pPr>
        <w:pStyle w:val="CoverAddress"/>
        <w:spacing w:line="180" w:lineRule="auto"/>
      </w:pPr>
      <w:r>
        <w:t xml:space="preserve">430 </w:t>
      </w:r>
      <w:proofErr w:type="spellStart"/>
      <w:r>
        <w:t>Ioco</w:t>
      </w:r>
      <w:proofErr w:type="spellEnd"/>
      <w:r>
        <w:t xml:space="preserve"> Road</w:t>
      </w:r>
    </w:p>
    <w:p w14:paraId="36967BC1" w14:textId="77777777" w:rsidR="000B496A" w:rsidRDefault="000B496A" w:rsidP="000B496A">
      <w:pPr>
        <w:pStyle w:val="CoverAddress"/>
        <w:spacing w:line="180" w:lineRule="auto"/>
      </w:pPr>
      <w:r>
        <w:t>Port Moody, BC V3H 2W2</w:t>
      </w:r>
    </w:p>
    <w:p w14:paraId="46167746" w14:textId="77777777" w:rsidR="000B496A" w:rsidRDefault="000B496A" w:rsidP="000B496A">
      <w:pPr>
        <w:pStyle w:val="CoverAddress"/>
      </w:pPr>
    </w:p>
    <w:p w14:paraId="66EAA24D" w14:textId="216FAFB7" w:rsidR="000B496A" w:rsidRDefault="00371207" w:rsidP="000B496A">
      <w:pPr>
        <w:pStyle w:val="CoverAddress"/>
      </w:pPr>
      <w:ins w:id="1" w:author="Sean Cox" w:date="2017-03-31T12:52:00Z">
        <w:r>
          <w:t xml:space="preserve">Review some of the features that should be added to this, e.g., SR </w:t>
        </w:r>
        <w:proofErr w:type="spellStart"/>
        <w:r>
          <w:t>depensation</w:t>
        </w:r>
        <w:proofErr w:type="spellEnd"/>
        <w:r>
          <w:t xml:space="preserve">, biomass-dependent M, prior-M from tagging. </w:t>
        </w:r>
      </w:ins>
      <w:ins w:id="2" w:author="Sean Cox" w:date="2017-03-31T12:54:00Z">
        <w:r>
          <w:t>Could estimate the value of tagging information on M.</w:t>
        </w:r>
      </w:ins>
    </w:p>
    <w:p w14:paraId="52615710" w14:textId="77777777" w:rsidR="000B496A" w:rsidRPr="002B6AFF" w:rsidRDefault="000B496A" w:rsidP="000B496A">
      <w:pPr>
        <w:pStyle w:val="CoverAddress"/>
        <w:sectPr w:rsidR="000B496A" w:rsidRPr="002B6AFF" w:rsidSect="000A35F6">
          <w:headerReference w:type="default" r:id="rId8"/>
          <w:footerReference w:type="even" r:id="rId9"/>
          <w:footerReference w:type="default" r:id="rId10"/>
          <w:pgSz w:w="12240" w:h="15840" w:code="1"/>
          <w:pgMar w:top="1440" w:right="1440" w:bottom="1440" w:left="1440" w:header="720" w:footer="720" w:gutter="0"/>
          <w:cols w:space="720"/>
        </w:sectPr>
      </w:pPr>
    </w:p>
    <w:p w14:paraId="7B55DAA6" w14:textId="77777777" w:rsidR="000B496A" w:rsidRPr="003C29A8" w:rsidRDefault="000B496A" w:rsidP="000B496A">
      <w:pPr>
        <w:pStyle w:val="ToCForewordtitle"/>
        <w:rPr>
          <w:color w:val="008000"/>
        </w:rPr>
      </w:pPr>
      <w:r w:rsidRPr="00321678">
        <w:lastRenderedPageBreak/>
        <w:t>Foreword</w:t>
      </w:r>
      <w:r>
        <w:t xml:space="preserve"> </w:t>
      </w:r>
      <w:r w:rsidRPr="003C29A8">
        <w:rPr>
          <w:color w:val="E36C0A"/>
        </w:rPr>
        <w:t>(do not change the information on this page)</w:t>
      </w:r>
    </w:p>
    <w:p w14:paraId="27B20A57" w14:textId="77777777" w:rsidR="000B496A" w:rsidRPr="00F663E2" w:rsidRDefault="000B496A" w:rsidP="000B496A">
      <w:pPr>
        <w:pStyle w:val="BodyText"/>
      </w:pPr>
      <w:r w:rsidRPr="00F663E2">
        <w:t>This series documents the scientific basis for the evaluation of aquatic resources and ecosystems in Canada.  As such, it addresses the issues of the day in the time frames required and the documents it contains are not intended as definitive statements on the subjects addressed but rather as progress reports on ongoing investigations.</w:t>
      </w:r>
    </w:p>
    <w:p w14:paraId="74438524" w14:textId="77777777" w:rsidR="000B496A" w:rsidRDefault="000B496A" w:rsidP="000B496A">
      <w:pPr>
        <w:pStyle w:val="BodyText"/>
      </w:pPr>
      <w:r>
        <w:t>Research documents are produced in the official language in which they are provided to the Secretariat.</w:t>
      </w:r>
    </w:p>
    <w:p w14:paraId="5D57B89A" w14:textId="77777777" w:rsidR="000B496A" w:rsidRDefault="000B496A" w:rsidP="000B496A">
      <w:pPr>
        <w:pStyle w:val="ToCForewordtitle"/>
      </w:pPr>
      <w:r>
        <w:t>Published by:</w:t>
      </w:r>
    </w:p>
    <w:p w14:paraId="0951D5F9" w14:textId="77777777" w:rsidR="000B496A" w:rsidRPr="00125304" w:rsidRDefault="000B496A" w:rsidP="000B496A">
      <w:pPr>
        <w:pStyle w:val="BodyText"/>
        <w:jc w:val="center"/>
      </w:pPr>
      <w:r w:rsidRPr="00125304">
        <w:t xml:space="preserve">Fisheries and Oceans Canada </w:t>
      </w:r>
      <w:r w:rsidRPr="00125304">
        <w:br/>
        <w:t xml:space="preserve">Canadian Science Advisory Secretariat </w:t>
      </w:r>
      <w:r w:rsidRPr="00125304">
        <w:br/>
        <w:t>200 Kent Street</w:t>
      </w:r>
      <w:r w:rsidRPr="00125304">
        <w:br/>
        <w:t>Ottawa ON K1A 0E6</w:t>
      </w:r>
    </w:p>
    <w:p w14:paraId="238A65C2" w14:textId="77777777" w:rsidR="000B496A" w:rsidRPr="00125304" w:rsidRDefault="002E065B" w:rsidP="000B496A">
      <w:pPr>
        <w:pStyle w:val="BodyText"/>
        <w:jc w:val="center"/>
      </w:pPr>
      <w:hyperlink r:id="rId11" w:tooltip="Fisheries and Oceans Canada / Canadian Science Advisory Secretariat" w:history="1">
        <w:r w:rsidR="000B496A" w:rsidRPr="008F5A6D">
          <w:rPr>
            <w:rStyle w:val="Hyperlink"/>
            <w:szCs w:val="22"/>
          </w:rPr>
          <w:t>http://www.dfo-mpo.gc.ca/csas-sccs/</w:t>
        </w:r>
      </w:hyperlink>
      <w:r w:rsidR="000B496A" w:rsidRPr="00125304">
        <w:t xml:space="preserve"> </w:t>
      </w:r>
      <w:r w:rsidR="000B496A" w:rsidRPr="00125304">
        <w:br/>
      </w:r>
      <w:hyperlink r:id="rId12" w:tooltip="E-mail the Canadian Science Advisory Secretariat" w:history="1">
        <w:r w:rsidR="000B496A" w:rsidRPr="001A0B72">
          <w:rPr>
            <w:rStyle w:val="Hyperlink"/>
            <w:szCs w:val="22"/>
          </w:rPr>
          <w:t>csas-sccs@dfo-mpo.gc.ca</w:t>
        </w:r>
      </w:hyperlink>
    </w:p>
    <w:p w14:paraId="0F6E9514" w14:textId="77777777" w:rsidR="000B496A" w:rsidRPr="00125304" w:rsidRDefault="000B496A" w:rsidP="000B496A">
      <w:pPr>
        <w:pStyle w:val="BodyText"/>
        <w:jc w:val="center"/>
      </w:pPr>
      <w:r>
        <w:rPr>
          <w:noProof/>
          <w:lang w:val="en-US"/>
        </w:rPr>
        <w:drawing>
          <wp:inline distT="0" distB="0" distL="0" distR="0" wp14:anchorId="130C1AA5" wp14:editId="5266F658">
            <wp:extent cx="485775" cy="485775"/>
            <wp:effectExtent l="19050" t="0" r="9525" b="0"/>
            <wp:docPr id="1" name="Picture 3" descr="pleas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85775" cy="485775"/>
                    </a:xfrm>
                    <a:prstGeom prst="rect">
                      <a:avLst/>
                    </a:prstGeom>
                    <a:noFill/>
                  </pic:spPr>
                </pic:pic>
              </a:graphicData>
            </a:graphic>
          </wp:inline>
        </w:drawing>
      </w:r>
    </w:p>
    <w:p w14:paraId="2059CC53" w14:textId="77777777" w:rsidR="000B496A" w:rsidRPr="00125304" w:rsidRDefault="000B496A" w:rsidP="000B496A">
      <w:pPr>
        <w:pStyle w:val="BodyText"/>
        <w:jc w:val="center"/>
        <w:rPr>
          <w:b/>
        </w:rPr>
      </w:pPr>
      <w:r w:rsidRPr="00125304">
        <w:t>© Her Majesty the Queen in Right of Canada</w:t>
      </w:r>
      <w:r>
        <w:t>, 2015</w:t>
      </w:r>
      <w:r w:rsidRPr="00125304">
        <w:br/>
      </w:r>
      <w:r w:rsidRPr="008C7A8D">
        <w:t>ISSN 1919-5044</w:t>
      </w:r>
    </w:p>
    <w:p w14:paraId="30005E80" w14:textId="77777777" w:rsidR="000B496A" w:rsidRDefault="000B496A" w:rsidP="000B496A">
      <w:pPr>
        <w:pStyle w:val="BodyText"/>
      </w:pPr>
      <w:r w:rsidRPr="00F72451">
        <w:rPr>
          <w:b/>
        </w:rPr>
        <w:t>Correct citation for this publication:</w:t>
      </w:r>
      <w:r>
        <w:t xml:space="preserve"> </w:t>
      </w:r>
    </w:p>
    <w:p w14:paraId="19361FE1" w14:textId="77777777" w:rsidR="000B496A" w:rsidRDefault="000B496A" w:rsidP="000B496A">
      <w:pPr>
        <w:pStyle w:val="BodyText"/>
        <w:sectPr w:rsidR="000B496A" w:rsidSect="000A35F6">
          <w:headerReference w:type="default" r:id="rId14"/>
          <w:footerReference w:type="default" r:id="rId15"/>
          <w:pgSz w:w="12240" w:h="15840"/>
          <w:pgMar w:top="3649" w:right="1440" w:bottom="1440" w:left="1440" w:header="720" w:footer="619" w:gutter="0"/>
          <w:pgNumType w:fmt="lowerRoman" w:start="3"/>
          <w:cols w:space="720"/>
        </w:sectPr>
      </w:pPr>
      <w:r w:rsidRPr="00325815">
        <w:t>This working paper is a draft document and is not citable.</w:t>
      </w:r>
    </w:p>
    <w:p w14:paraId="1368C4FF" w14:textId="77777777" w:rsidR="007A3238" w:rsidRDefault="000B496A" w:rsidP="000B496A">
      <w:pPr>
        <w:pStyle w:val="ToCForewordtitle"/>
        <w:rPr>
          <w:noProof/>
        </w:rPr>
      </w:pPr>
      <w:r w:rsidRPr="00F53A54">
        <w:lastRenderedPageBreak/>
        <w:t xml:space="preserve">TABLE OF </w:t>
      </w:r>
      <w:r w:rsidRPr="009167DC">
        <w:t>CONTENTS</w:t>
      </w:r>
      <w:r>
        <w:fldChar w:fldCharType="begin"/>
      </w:r>
      <w:r>
        <w:instrText xml:space="preserve"> TOC  \* MERGEFORMAT </w:instrText>
      </w:r>
      <w:r>
        <w:fldChar w:fldCharType="separate"/>
      </w:r>
    </w:p>
    <w:p w14:paraId="355A2408" w14:textId="77777777" w:rsidR="007A3238" w:rsidRDefault="007A3238">
      <w:pPr>
        <w:pStyle w:val="TOC1"/>
        <w:rPr>
          <w:rFonts w:asciiTheme="minorHAnsi" w:eastAsiaTheme="minorEastAsia" w:hAnsiTheme="minorHAnsi" w:cstheme="minorBidi"/>
          <w:caps w:val="0"/>
          <w:noProof/>
          <w:sz w:val="24"/>
          <w:szCs w:val="24"/>
          <w:lang w:eastAsia="ja-JP"/>
        </w:rPr>
      </w:pPr>
      <w:r>
        <w:rPr>
          <w:noProof/>
        </w:rPr>
        <w:t>Abstract</w:t>
      </w:r>
      <w:r>
        <w:rPr>
          <w:noProof/>
        </w:rPr>
        <w:tab/>
      </w:r>
      <w:r>
        <w:rPr>
          <w:noProof/>
        </w:rPr>
        <w:fldChar w:fldCharType="begin"/>
      </w:r>
      <w:r>
        <w:rPr>
          <w:noProof/>
        </w:rPr>
        <w:instrText xml:space="preserve"> PAGEREF _Toc327190654 \h </w:instrText>
      </w:r>
      <w:r>
        <w:rPr>
          <w:noProof/>
        </w:rPr>
      </w:r>
      <w:r>
        <w:rPr>
          <w:noProof/>
        </w:rPr>
        <w:fldChar w:fldCharType="separate"/>
      </w:r>
      <w:r w:rsidR="002A259D">
        <w:rPr>
          <w:noProof/>
        </w:rPr>
        <w:t>vii</w:t>
      </w:r>
      <w:r>
        <w:rPr>
          <w:noProof/>
        </w:rPr>
        <w:fldChar w:fldCharType="end"/>
      </w:r>
    </w:p>
    <w:p w14:paraId="5E2525FD" w14:textId="77777777" w:rsidR="007A3238" w:rsidRDefault="007A3238">
      <w:pPr>
        <w:pStyle w:val="TOC1"/>
        <w:rPr>
          <w:rFonts w:asciiTheme="minorHAnsi" w:eastAsiaTheme="minorEastAsia" w:hAnsiTheme="minorHAnsi" w:cstheme="minorBidi"/>
          <w:caps w:val="0"/>
          <w:noProof/>
          <w:sz w:val="24"/>
          <w:szCs w:val="24"/>
          <w:lang w:eastAsia="ja-JP"/>
        </w:rPr>
      </w:pPr>
      <w:r>
        <w:rPr>
          <w:noProof/>
        </w:rPr>
        <w:t>Résumé</w:t>
      </w:r>
      <w:r>
        <w:rPr>
          <w:noProof/>
        </w:rPr>
        <w:tab/>
      </w:r>
      <w:r>
        <w:rPr>
          <w:noProof/>
        </w:rPr>
        <w:fldChar w:fldCharType="begin"/>
      </w:r>
      <w:r>
        <w:rPr>
          <w:noProof/>
        </w:rPr>
        <w:instrText xml:space="preserve"> PAGEREF _Toc327190655 \h </w:instrText>
      </w:r>
      <w:r>
        <w:rPr>
          <w:noProof/>
        </w:rPr>
      </w:r>
      <w:r>
        <w:rPr>
          <w:noProof/>
        </w:rPr>
        <w:fldChar w:fldCharType="separate"/>
      </w:r>
      <w:r w:rsidR="002A259D">
        <w:rPr>
          <w:noProof/>
        </w:rPr>
        <w:t>viii</w:t>
      </w:r>
      <w:r>
        <w:rPr>
          <w:noProof/>
        </w:rPr>
        <w:fldChar w:fldCharType="end"/>
      </w:r>
    </w:p>
    <w:p w14:paraId="522F4801" w14:textId="77777777" w:rsidR="007A3238" w:rsidRDefault="007A3238">
      <w:pPr>
        <w:pStyle w:val="TOC1"/>
        <w:tabs>
          <w:tab w:val="left" w:pos="423"/>
        </w:tabs>
        <w:rPr>
          <w:rFonts w:asciiTheme="minorHAnsi" w:eastAsiaTheme="minorEastAsia" w:hAnsiTheme="minorHAnsi" w:cstheme="minorBidi"/>
          <w:caps w:val="0"/>
          <w:noProof/>
          <w:sz w:val="24"/>
          <w:szCs w:val="24"/>
          <w:lang w:eastAsia="ja-JP"/>
        </w:rPr>
      </w:pPr>
      <w:r>
        <w:rPr>
          <w:noProof/>
        </w:rPr>
        <w:t>1.</w:t>
      </w:r>
      <w:r>
        <w:rPr>
          <w:rFonts w:asciiTheme="minorHAnsi" w:eastAsiaTheme="minorEastAsia" w:hAnsiTheme="minorHAnsi" w:cstheme="minorBidi"/>
          <w:caps w:val="0"/>
          <w:noProof/>
          <w:sz w:val="24"/>
          <w:szCs w:val="24"/>
          <w:lang w:eastAsia="ja-JP"/>
        </w:rPr>
        <w:tab/>
      </w:r>
      <w:r>
        <w:rPr>
          <w:noProof/>
        </w:rPr>
        <w:t>introduction</w:t>
      </w:r>
      <w:r>
        <w:rPr>
          <w:noProof/>
        </w:rPr>
        <w:tab/>
      </w:r>
      <w:r>
        <w:rPr>
          <w:noProof/>
        </w:rPr>
        <w:fldChar w:fldCharType="begin"/>
      </w:r>
      <w:r>
        <w:rPr>
          <w:noProof/>
        </w:rPr>
        <w:instrText xml:space="preserve"> PAGEREF _Toc327190656 \h </w:instrText>
      </w:r>
      <w:r>
        <w:rPr>
          <w:noProof/>
        </w:rPr>
      </w:r>
      <w:r>
        <w:rPr>
          <w:noProof/>
        </w:rPr>
        <w:fldChar w:fldCharType="separate"/>
      </w:r>
      <w:r w:rsidR="002A259D">
        <w:rPr>
          <w:noProof/>
        </w:rPr>
        <w:t>9</w:t>
      </w:r>
      <w:r>
        <w:rPr>
          <w:noProof/>
        </w:rPr>
        <w:fldChar w:fldCharType="end"/>
      </w:r>
    </w:p>
    <w:p w14:paraId="7AEA3A2F" w14:textId="77777777" w:rsidR="007A3238" w:rsidRDefault="007A3238">
      <w:pPr>
        <w:pStyle w:val="TOC1"/>
        <w:tabs>
          <w:tab w:val="left" w:pos="423"/>
        </w:tabs>
        <w:rPr>
          <w:rFonts w:asciiTheme="minorHAnsi" w:eastAsiaTheme="minorEastAsia" w:hAnsiTheme="minorHAnsi" w:cstheme="minorBidi"/>
          <w:caps w:val="0"/>
          <w:noProof/>
          <w:sz w:val="24"/>
          <w:szCs w:val="24"/>
          <w:lang w:eastAsia="ja-JP"/>
        </w:rPr>
      </w:pPr>
      <w:r>
        <w:rPr>
          <w:noProof/>
        </w:rPr>
        <w:t>2.</w:t>
      </w:r>
      <w:r>
        <w:rPr>
          <w:rFonts w:asciiTheme="minorHAnsi" w:eastAsiaTheme="minorEastAsia" w:hAnsiTheme="minorHAnsi" w:cstheme="minorBidi"/>
          <w:caps w:val="0"/>
          <w:noProof/>
          <w:sz w:val="24"/>
          <w:szCs w:val="24"/>
          <w:lang w:eastAsia="ja-JP"/>
        </w:rPr>
        <w:tab/>
      </w:r>
      <w:r>
        <w:rPr>
          <w:noProof/>
        </w:rPr>
        <w:t>METHODS and study design</w:t>
      </w:r>
      <w:r>
        <w:rPr>
          <w:noProof/>
        </w:rPr>
        <w:tab/>
      </w:r>
      <w:r>
        <w:rPr>
          <w:noProof/>
        </w:rPr>
        <w:fldChar w:fldCharType="begin"/>
      </w:r>
      <w:r>
        <w:rPr>
          <w:noProof/>
        </w:rPr>
        <w:instrText xml:space="preserve"> PAGEREF _Toc327190657 \h </w:instrText>
      </w:r>
      <w:r>
        <w:rPr>
          <w:noProof/>
        </w:rPr>
      </w:r>
      <w:r>
        <w:rPr>
          <w:noProof/>
        </w:rPr>
        <w:fldChar w:fldCharType="separate"/>
      </w:r>
      <w:r w:rsidR="002A259D">
        <w:rPr>
          <w:noProof/>
        </w:rPr>
        <w:t>10</w:t>
      </w:r>
      <w:r>
        <w:rPr>
          <w:noProof/>
        </w:rPr>
        <w:fldChar w:fldCharType="end"/>
      </w:r>
    </w:p>
    <w:p w14:paraId="06C70587" w14:textId="77777777" w:rsidR="007A3238" w:rsidRDefault="007A3238">
      <w:pPr>
        <w:pStyle w:val="TOC2"/>
        <w:tabs>
          <w:tab w:val="left" w:pos="845"/>
        </w:tabs>
        <w:rPr>
          <w:rFonts w:asciiTheme="minorHAnsi" w:eastAsiaTheme="minorEastAsia" w:hAnsiTheme="minorHAnsi" w:cstheme="minorBidi"/>
          <w:noProof/>
          <w:sz w:val="24"/>
          <w:szCs w:val="24"/>
          <w:lang w:eastAsia="ja-JP"/>
        </w:rPr>
      </w:pPr>
      <w:r>
        <w:rPr>
          <w:noProof/>
        </w:rPr>
        <w:t>2.1.</w:t>
      </w:r>
      <w:r>
        <w:rPr>
          <w:rFonts w:asciiTheme="minorHAnsi" w:eastAsiaTheme="minorEastAsia" w:hAnsiTheme="minorHAnsi" w:cstheme="minorBidi"/>
          <w:noProof/>
          <w:sz w:val="24"/>
          <w:szCs w:val="24"/>
          <w:lang w:eastAsia="ja-JP"/>
        </w:rPr>
        <w:tab/>
      </w:r>
      <w:r>
        <w:rPr>
          <w:noProof/>
        </w:rPr>
        <w:t>Age-structured operating model</w:t>
      </w:r>
      <w:r>
        <w:rPr>
          <w:noProof/>
        </w:rPr>
        <w:tab/>
      </w:r>
      <w:r>
        <w:rPr>
          <w:noProof/>
        </w:rPr>
        <w:fldChar w:fldCharType="begin"/>
      </w:r>
      <w:r>
        <w:rPr>
          <w:noProof/>
        </w:rPr>
        <w:instrText xml:space="preserve"> PAGEREF _Toc327190658 \h </w:instrText>
      </w:r>
      <w:r>
        <w:rPr>
          <w:noProof/>
        </w:rPr>
      </w:r>
      <w:r>
        <w:rPr>
          <w:noProof/>
        </w:rPr>
        <w:fldChar w:fldCharType="separate"/>
      </w:r>
      <w:r w:rsidR="002A259D">
        <w:rPr>
          <w:noProof/>
        </w:rPr>
        <w:t>11</w:t>
      </w:r>
      <w:r>
        <w:rPr>
          <w:noProof/>
        </w:rPr>
        <w:fldChar w:fldCharType="end"/>
      </w:r>
    </w:p>
    <w:p w14:paraId="1C2BC79D" w14:textId="77777777" w:rsidR="007A3238" w:rsidRDefault="007A3238">
      <w:pPr>
        <w:pStyle w:val="TOC3"/>
        <w:tabs>
          <w:tab w:val="left" w:pos="1272"/>
          <w:tab w:val="right" w:leader="dot" w:pos="9350"/>
        </w:tabs>
        <w:rPr>
          <w:rFonts w:asciiTheme="minorHAnsi" w:eastAsiaTheme="minorEastAsia" w:hAnsiTheme="minorHAnsi" w:cstheme="minorBidi"/>
          <w:noProof/>
          <w:sz w:val="24"/>
          <w:szCs w:val="24"/>
          <w:lang w:eastAsia="ja-JP"/>
        </w:rPr>
      </w:pPr>
      <w:r w:rsidRPr="003F3BDD">
        <w:rPr>
          <w:noProof/>
        </w:rPr>
        <w:t>2.1.1.</w:t>
      </w:r>
      <w:r>
        <w:rPr>
          <w:rFonts w:asciiTheme="minorHAnsi" w:eastAsiaTheme="minorEastAsia" w:hAnsiTheme="minorHAnsi" w:cstheme="minorBidi"/>
          <w:noProof/>
          <w:sz w:val="24"/>
          <w:szCs w:val="24"/>
          <w:lang w:eastAsia="ja-JP"/>
        </w:rPr>
        <w:tab/>
      </w:r>
      <w:r w:rsidRPr="003F3BDD">
        <w:rPr>
          <w:noProof/>
        </w:rPr>
        <w:t>Equilibrium characteristics and biological reference points</w:t>
      </w:r>
      <w:r>
        <w:rPr>
          <w:noProof/>
        </w:rPr>
        <w:tab/>
      </w:r>
      <w:r>
        <w:rPr>
          <w:noProof/>
        </w:rPr>
        <w:fldChar w:fldCharType="begin"/>
      </w:r>
      <w:r>
        <w:rPr>
          <w:noProof/>
        </w:rPr>
        <w:instrText xml:space="preserve"> PAGEREF _Toc327190659 \h </w:instrText>
      </w:r>
      <w:r>
        <w:rPr>
          <w:noProof/>
        </w:rPr>
      </w:r>
      <w:r>
        <w:rPr>
          <w:noProof/>
        </w:rPr>
        <w:fldChar w:fldCharType="separate"/>
      </w:r>
      <w:r w:rsidR="002A259D">
        <w:rPr>
          <w:noProof/>
        </w:rPr>
        <w:t>11</w:t>
      </w:r>
      <w:r>
        <w:rPr>
          <w:noProof/>
        </w:rPr>
        <w:fldChar w:fldCharType="end"/>
      </w:r>
    </w:p>
    <w:p w14:paraId="56959505" w14:textId="77777777" w:rsidR="007A3238" w:rsidRDefault="007A3238">
      <w:pPr>
        <w:pStyle w:val="TOC3"/>
        <w:tabs>
          <w:tab w:val="left" w:pos="1272"/>
          <w:tab w:val="right" w:leader="dot" w:pos="9350"/>
        </w:tabs>
        <w:rPr>
          <w:rFonts w:asciiTheme="minorHAnsi" w:eastAsiaTheme="minorEastAsia" w:hAnsiTheme="minorHAnsi" w:cstheme="minorBidi"/>
          <w:noProof/>
          <w:sz w:val="24"/>
          <w:szCs w:val="24"/>
          <w:lang w:eastAsia="ja-JP"/>
        </w:rPr>
      </w:pPr>
      <w:r>
        <w:rPr>
          <w:noProof/>
        </w:rPr>
        <w:t>2.1.2.</w:t>
      </w:r>
      <w:r>
        <w:rPr>
          <w:rFonts w:asciiTheme="minorHAnsi" w:eastAsiaTheme="minorEastAsia" w:hAnsiTheme="minorHAnsi" w:cstheme="minorBidi"/>
          <w:noProof/>
          <w:sz w:val="24"/>
          <w:szCs w:val="24"/>
          <w:lang w:eastAsia="ja-JP"/>
        </w:rPr>
        <w:tab/>
      </w:r>
      <w:r>
        <w:rPr>
          <w:noProof/>
        </w:rPr>
        <w:t>Population dynamics</w:t>
      </w:r>
      <w:r>
        <w:rPr>
          <w:noProof/>
        </w:rPr>
        <w:tab/>
      </w:r>
      <w:r>
        <w:rPr>
          <w:noProof/>
        </w:rPr>
        <w:fldChar w:fldCharType="begin"/>
      </w:r>
      <w:r>
        <w:rPr>
          <w:noProof/>
        </w:rPr>
        <w:instrText xml:space="preserve"> PAGEREF _Toc327190660 \h </w:instrText>
      </w:r>
      <w:r>
        <w:rPr>
          <w:noProof/>
        </w:rPr>
      </w:r>
      <w:r>
        <w:rPr>
          <w:noProof/>
        </w:rPr>
        <w:fldChar w:fldCharType="separate"/>
      </w:r>
      <w:r w:rsidR="002A259D">
        <w:rPr>
          <w:noProof/>
        </w:rPr>
        <w:t>11</w:t>
      </w:r>
      <w:r>
        <w:rPr>
          <w:noProof/>
        </w:rPr>
        <w:fldChar w:fldCharType="end"/>
      </w:r>
    </w:p>
    <w:p w14:paraId="4382C97E" w14:textId="77777777" w:rsidR="007A3238" w:rsidRDefault="007A3238">
      <w:pPr>
        <w:pStyle w:val="TOC3"/>
        <w:tabs>
          <w:tab w:val="left" w:pos="1272"/>
          <w:tab w:val="right" w:leader="dot" w:pos="9350"/>
        </w:tabs>
        <w:rPr>
          <w:rFonts w:asciiTheme="minorHAnsi" w:eastAsiaTheme="minorEastAsia" w:hAnsiTheme="minorHAnsi" w:cstheme="minorBidi"/>
          <w:noProof/>
          <w:sz w:val="24"/>
          <w:szCs w:val="24"/>
          <w:lang w:eastAsia="ja-JP"/>
        </w:rPr>
      </w:pPr>
      <w:r>
        <w:rPr>
          <w:noProof/>
        </w:rPr>
        <w:t>2.1.3.</w:t>
      </w:r>
      <w:r>
        <w:rPr>
          <w:rFonts w:asciiTheme="minorHAnsi" w:eastAsiaTheme="minorEastAsia" w:hAnsiTheme="minorHAnsi" w:cstheme="minorBidi"/>
          <w:noProof/>
          <w:sz w:val="24"/>
          <w:szCs w:val="24"/>
          <w:lang w:eastAsia="ja-JP"/>
        </w:rPr>
        <w:tab/>
      </w:r>
      <w:r>
        <w:rPr>
          <w:noProof/>
        </w:rPr>
        <w:t>Growth, recruitment, natural mortality, and fishing mortality</w:t>
      </w:r>
      <w:r>
        <w:rPr>
          <w:noProof/>
        </w:rPr>
        <w:tab/>
      </w:r>
      <w:r>
        <w:rPr>
          <w:noProof/>
        </w:rPr>
        <w:fldChar w:fldCharType="begin"/>
      </w:r>
      <w:r>
        <w:rPr>
          <w:noProof/>
        </w:rPr>
        <w:instrText xml:space="preserve"> PAGEREF _Toc327190661 \h </w:instrText>
      </w:r>
      <w:r>
        <w:rPr>
          <w:noProof/>
        </w:rPr>
      </w:r>
      <w:r>
        <w:rPr>
          <w:noProof/>
        </w:rPr>
        <w:fldChar w:fldCharType="separate"/>
      </w:r>
      <w:r w:rsidR="002A259D">
        <w:rPr>
          <w:noProof/>
        </w:rPr>
        <w:t>12</w:t>
      </w:r>
      <w:r>
        <w:rPr>
          <w:noProof/>
        </w:rPr>
        <w:fldChar w:fldCharType="end"/>
      </w:r>
    </w:p>
    <w:p w14:paraId="0B78B71A" w14:textId="77777777" w:rsidR="007A3238" w:rsidRDefault="007A3238">
      <w:pPr>
        <w:pStyle w:val="TOC3"/>
        <w:tabs>
          <w:tab w:val="left" w:pos="1272"/>
          <w:tab w:val="right" w:leader="dot" w:pos="9350"/>
        </w:tabs>
        <w:rPr>
          <w:rFonts w:asciiTheme="minorHAnsi" w:eastAsiaTheme="minorEastAsia" w:hAnsiTheme="minorHAnsi" w:cstheme="minorBidi"/>
          <w:noProof/>
          <w:sz w:val="24"/>
          <w:szCs w:val="24"/>
          <w:lang w:eastAsia="ja-JP"/>
        </w:rPr>
      </w:pPr>
      <w:r w:rsidRPr="003F3BDD">
        <w:rPr>
          <w:noProof/>
        </w:rPr>
        <w:t>2.1.4.</w:t>
      </w:r>
      <w:r>
        <w:rPr>
          <w:rFonts w:asciiTheme="minorHAnsi" w:eastAsiaTheme="minorEastAsia" w:hAnsiTheme="minorHAnsi" w:cstheme="minorBidi"/>
          <w:noProof/>
          <w:sz w:val="24"/>
          <w:szCs w:val="24"/>
          <w:lang w:eastAsia="ja-JP"/>
        </w:rPr>
        <w:tab/>
      </w:r>
      <w:r w:rsidRPr="003F3BDD">
        <w:rPr>
          <w:noProof/>
        </w:rPr>
        <w:t>Data generation from the operating model</w:t>
      </w:r>
      <w:r>
        <w:rPr>
          <w:noProof/>
        </w:rPr>
        <w:tab/>
      </w:r>
      <w:r>
        <w:rPr>
          <w:noProof/>
        </w:rPr>
        <w:fldChar w:fldCharType="begin"/>
      </w:r>
      <w:r>
        <w:rPr>
          <w:noProof/>
        </w:rPr>
        <w:instrText xml:space="preserve"> PAGEREF _Toc327190662 \h </w:instrText>
      </w:r>
      <w:r>
        <w:rPr>
          <w:noProof/>
        </w:rPr>
      </w:r>
      <w:r>
        <w:rPr>
          <w:noProof/>
        </w:rPr>
        <w:fldChar w:fldCharType="separate"/>
      </w:r>
      <w:r w:rsidR="002A259D">
        <w:rPr>
          <w:noProof/>
        </w:rPr>
        <w:t>13</w:t>
      </w:r>
      <w:r>
        <w:rPr>
          <w:noProof/>
        </w:rPr>
        <w:fldChar w:fldCharType="end"/>
      </w:r>
    </w:p>
    <w:p w14:paraId="31150922" w14:textId="77777777" w:rsidR="007A3238" w:rsidRDefault="007A3238">
      <w:pPr>
        <w:pStyle w:val="TOC3"/>
        <w:tabs>
          <w:tab w:val="left" w:pos="1272"/>
          <w:tab w:val="right" w:leader="dot" w:pos="9350"/>
        </w:tabs>
        <w:rPr>
          <w:rFonts w:asciiTheme="minorHAnsi" w:eastAsiaTheme="minorEastAsia" w:hAnsiTheme="minorHAnsi" w:cstheme="minorBidi"/>
          <w:noProof/>
          <w:sz w:val="24"/>
          <w:szCs w:val="24"/>
          <w:lang w:eastAsia="ja-JP"/>
        </w:rPr>
      </w:pPr>
      <w:r>
        <w:rPr>
          <w:noProof/>
        </w:rPr>
        <w:t>2.1.5.</w:t>
      </w:r>
      <w:r>
        <w:rPr>
          <w:rFonts w:asciiTheme="minorHAnsi" w:eastAsiaTheme="minorEastAsia" w:hAnsiTheme="minorHAnsi" w:cstheme="minorBidi"/>
          <w:noProof/>
          <w:sz w:val="24"/>
          <w:szCs w:val="24"/>
          <w:lang w:eastAsia="ja-JP"/>
        </w:rPr>
        <w:tab/>
      </w:r>
      <w:r>
        <w:rPr>
          <w:noProof/>
        </w:rPr>
        <w:t>Operating model projection scenarios</w:t>
      </w:r>
      <w:r>
        <w:rPr>
          <w:noProof/>
        </w:rPr>
        <w:tab/>
      </w:r>
      <w:r>
        <w:rPr>
          <w:noProof/>
        </w:rPr>
        <w:fldChar w:fldCharType="begin"/>
      </w:r>
      <w:r>
        <w:rPr>
          <w:noProof/>
        </w:rPr>
        <w:instrText xml:space="preserve"> PAGEREF _Toc327190663 \h </w:instrText>
      </w:r>
      <w:r>
        <w:rPr>
          <w:noProof/>
        </w:rPr>
      </w:r>
      <w:r>
        <w:rPr>
          <w:noProof/>
        </w:rPr>
        <w:fldChar w:fldCharType="separate"/>
      </w:r>
      <w:r w:rsidR="002A259D">
        <w:rPr>
          <w:noProof/>
        </w:rPr>
        <w:t>13</w:t>
      </w:r>
      <w:r>
        <w:rPr>
          <w:noProof/>
        </w:rPr>
        <w:fldChar w:fldCharType="end"/>
      </w:r>
    </w:p>
    <w:p w14:paraId="0F0C2908" w14:textId="77777777" w:rsidR="007A3238" w:rsidRDefault="007A3238">
      <w:pPr>
        <w:pStyle w:val="TOC2"/>
        <w:tabs>
          <w:tab w:val="left" w:pos="845"/>
        </w:tabs>
        <w:rPr>
          <w:rFonts w:asciiTheme="minorHAnsi" w:eastAsiaTheme="minorEastAsia" w:hAnsiTheme="minorHAnsi" w:cstheme="minorBidi"/>
          <w:noProof/>
          <w:sz w:val="24"/>
          <w:szCs w:val="24"/>
          <w:lang w:eastAsia="ja-JP"/>
        </w:rPr>
      </w:pPr>
      <w:r>
        <w:rPr>
          <w:noProof/>
        </w:rPr>
        <w:t>2.2.</w:t>
      </w:r>
      <w:r>
        <w:rPr>
          <w:rFonts w:asciiTheme="minorHAnsi" w:eastAsiaTheme="minorEastAsia" w:hAnsiTheme="minorHAnsi" w:cstheme="minorBidi"/>
          <w:noProof/>
          <w:sz w:val="24"/>
          <w:szCs w:val="24"/>
          <w:lang w:eastAsia="ja-JP"/>
        </w:rPr>
        <w:tab/>
      </w:r>
      <w:r>
        <w:rPr>
          <w:noProof/>
        </w:rPr>
        <w:t>Management procedures</w:t>
      </w:r>
      <w:r>
        <w:rPr>
          <w:noProof/>
        </w:rPr>
        <w:tab/>
      </w:r>
      <w:r>
        <w:rPr>
          <w:noProof/>
        </w:rPr>
        <w:fldChar w:fldCharType="begin"/>
      </w:r>
      <w:r>
        <w:rPr>
          <w:noProof/>
        </w:rPr>
        <w:instrText xml:space="preserve"> PAGEREF _Toc327190664 \h </w:instrText>
      </w:r>
      <w:r>
        <w:rPr>
          <w:noProof/>
        </w:rPr>
      </w:r>
      <w:r>
        <w:rPr>
          <w:noProof/>
        </w:rPr>
        <w:fldChar w:fldCharType="separate"/>
      </w:r>
      <w:r w:rsidR="002A259D">
        <w:rPr>
          <w:noProof/>
        </w:rPr>
        <w:t>14</w:t>
      </w:r>
      <w:r>
        <w:rPr>
          <w:noProof/>
        </w:rPr>
        <w:fldChar w:fldCharType="end"/>
      </w:r>
    </w:p>
    <w:p w14:paraId="608EDCEA" w14:textId="77777777" w:rsidR="007A3238" w:rsidRDefault="007A3238">
      <w:pPr>
        <w:pStyle w:val="TOC3"/>
        <w:tabs>
          <w:tab w:val="left" w:pos="1272"/>
          <w:tab w:val="right" w:leader="dot" w:pos="9350"/>
        </w:tabs>
        <w:rPr>
          <w:rFonts w:asciiTheme="minorHAnsi" w:eastAsiaTheme="minorEastAsia" w:hAnsiTheme="minorHAnsi" w:cstheme="minorBidi"/>
          <w:noProof/>
          <w:sz w:val="24"/>
          <w:szCs w:val="24"/>
          <w:lang w:eastAsia="ja-JP"/>
        </w:rPr>
      </w:pPr>
      <w:r>
        <w:rPr>
          <w:noProof/>
        </w:rPr>
        <w:t>2.2.1.</w:t>
      </w:r>
      <w:r>
        <w:rPr>
          <w:rFonts w:asciiTheme="minorHAnsi" w:eastAsiaTheme="minorEastAsia" w:hAnsiTheme="minorHAnsi" w:cstheme="minorBidi"/>
          <w:noProof/>
          <w:sz w:val="24"/>
          <w:szCs w:val="24"/>
          <w:lang w:eastAsia="ja-JP"/>
        </w:rPr>
        <w:tab/>
      </w:r>
      <w:r>
        <w:rPr>
          <w:noProof/>
        </w:rPr>
        <w:t>Simulated stock assessment data</w:t>
      </w:r>
      <w:r>
        <w:rPr>
          <w:noProof/>
        </w:rPr>
        <w:tab/>
      </w:r>
      <w:r>
        <w:rPr>
          <w:noProof/>
        </w:rPr>
        <w:fldChar w:fldCharType="begin"/>
      </w:r>
      <w:r>
        <w:rPr>
          <w:noProof/>
        </w:rPr>
        <w:instrText xml:space="preserve"> PAGEREF _Toc327190665 \h </w:instrText>
      </w:r>
      <w:r>
        <w:rPr>
          <w:noProof/>
        </w:rPr>
      </w:r>
      <w:r>
        <w:rPr>
          <w:noProof/>
        </w:rPr>
        <w:fldChar w:fldCharType="separate"/>
      </w:r>
      <w:r w:rsidR="002A259D">
        <w:rPr>
          <w:noProof/>
        </w:rPr>
        <w:t>14</w:t>
      </w:r>
      <w:r>
        <w:rPr>
          <w:noProof/>
        </w:rPr>
        <w:fldChar w:fldCharType="end"/>
      </w:r>
    </w:p>
    <w:p w14:paraId="63BDE202" w14:textId="77777777" w:rsidR="007A3238" w:rsidRDefault="007A3238">
      <w:pPr>
        <w:pStyle w:val="TOC3"/>
        <w:tabs>
          <w:tab w:val="left" w:pos="1272"/>
          <w:tab w:val="right" w:leader="dot" w:pos="9350"/>
        </w:tabs>
        <w:rPr>
          <w:rFonts w:asciiTheme="minorHAnsi" w:eastAsiaTheme="minorEastAsia" w:hAnsiTheme="minorHAnsi" w:cstheme="minorBidi"/>
          <w:noProof/>
          <w:sz w:val="24"/>
          <w:szCs w:val="24"/>
          <w:lang w:eastAsia="ja-JP"/>
        </w:rPr>
      </w:pPr>
      <w:r w:rsidRPr="003F3BDD">
        <w:rPr>
          <w:noProof/>
        </w:rPr>
        <w:t>2.2.2.</w:t>
      </w:r>
      <w:r>
        <w:rPr>
          <w:rFonts w:asciiTheme="minorHAnsi" w:eastAsiaTheme="minorEastAsia" w:hAnsiTheme="minorHAnsi" w:cstheme="minorBidi"/>
          <w:noProof/>
          <w:sz w:val="24"/>
          <w:szCs w:val="24"/>
          <w:lang w:eastAsia="ja-JP"/>
        </w:rPr>
        <w:tab/>
      </w:r>
      <w:r w:rsidRPr="003F3BDD">
        <w:rPr>
          <w:noProof/>
        </w:rPr>
        <w:t>Catch-at-age stock assessment models</w:t>
      </w:r>
      <w:r>
        <w:rPr>
          <w:noProof/>
        </w:rPr>
        <w:tab/>
      </w:r>
      <w:r>
        <w:rPr>
          <w:noProof/>
        </w:rPr>
        <w:fldChar w:fldCharType="begin"/>
      </w:r>
      <w:r>
        <w:rPr>
          <w:noProof/>
        </w:rPr>
        <w:instrText xml:space="preserve"> PAGEREF _Toc327190666 \h </w:instrText>
      </w:r>
      <w:r>
        <w:rPr>
          <w:noProof/>
        </w:rPr>
      </w:r>
      <w:r>
        <w:rPr>
          <w:noProof/>
        </w:rPr>
        <w:fldChar w:fldCharType="separate"/>
      </w:r>
      <w:r w:rsidR="002A259D">
        <w:rPr>
          <w:noProof/>
        </w:rPr>
        <w:t>14</w:t>
      </w:r>
      <w:r>
        <w:rPr>
          <w:noProof/>
        </w:rPr>
        <w:fldChar w:fldCharType="end"/>
      </w:r>
    </w:p>
    <w:p w14:paraId="0694613D" w14:textId="77777777" w:rsidR="007A3238" w:rsidRDefault="007A3238">
      <w:pPr>
        <w:pStyle w:val="TOC3"/>
        <w:tabs>
          <w:tab w:val="left" w:pos="1272"/>
          <w:tab w:val="right" w:leader="dot" w:pos="9350"/>
        </w:tabs>
        <w:rPr>
          <w:rFonts w:asciiTheme="minorHAnsi" w:eastAsiaTheme="minorEastAsia" w:hAnsiTheme="minorHAnsi" w:cstheme="minorBidi"/>
          <w:noProof/>
          <w:sz w:val="24"/>
          <w:szCs w:val="24"/>
          <w:lang w:eastAsia="ja-JP"/>
        </w:rPr>
      </w:pPr>
      <w:r>
        <w:rPr>
          <w:noProof/>
        </w:rPr>
        <w:t>2.2.3.</w:t>
      </w:r>
      <w:r>
        <w:rPr>
          <w:rFonts w:asciiTheme="minorHAnsi" w:eastAsiaTheme="minorEastAsia" w:hAnsiTheme="minorHAnsi" w:cstheme="minorBidi"/>
          <w:noProof/>
          <w:sz w:val="24"/>
          <w:szCs w:val="24"/>
          <w:lang w:eastAsia="ja-JP"/>
        </w:rPr>
        <w:tab/>
      </w:r>
      <w:r>
        <w:rPr>
          <w:noProof/>
        </w:rPr>
        <w:t>Harvest control rule</w:t>
      </w:r>
      <w:r>
        <w:rPr>
          <w:noProof/>
        </w:rPr>
        <w:tab/>
      </w:r>
      <w:r>
        <w:rPr>
          <w:noProof/>
        </w:rPr>
        <w:fldChar w:fldCharType="begin"/>
      </w:r>
      <w:r>
        <w:rPr>
          <w:noProof/>
        </w:rPr>
        <w:instrText xml:space="preserve"> PAGEREF _Toc327190667 \h </w:instrText>
      </w:r>
      <w:r>
        <w:rPr>
          <w:noProof/>
        </w:rPr>
      </w:r>
      <w:r>
        <w:rPr>
          <w:noProof/>
        </w:rPr>
        <w:fldChar w:fldCharType="separate"/>
      </w:r>
      <w:r w:rsidR="002A259D">
        <w:rPr>
          <w:noProof/>
        </w:rPr>
        <w:t>16</w:t>
      </w:r>
      <w:r>
        <w:rPr>
          <w:noProof/>
        </w:rPr>
        <w:fldChar w:fldCharType="end"/>
      </w:r>
    </w:p>
    <w:p w14:paraId="056313F7" w14:textId="77777777" w:rsidR="007A3238" w:rsidRDefault="007A3238">
      <w:pPr>
        <w:pStyle w:val="TOC3"/>
        <w:tabs>
          <w:tab w:val="left" w:pos="1272"/>
          <w:tab w:val="right" w:leader="dot" w:pos="9350"/>
        </w:tabs>
        <w:rPr>
          <w:rFonts w:asciiTheme="minorHAnsi" w:eastAsiaTheme="minorEastAsia" w:hAnsiTheme="minorHAnsi" w:cstheme="minorBidi"/>
          <w:noProof/>
          <w:sz w:val="24"/>
          <w:szCs w:val="24"/>
          <w:lang w:eastAsia="ja-JP"/>
        </w:rPr>
      </w:pPr>
      <w:r>
        <w:rPr>
          <w:noProof/>
        </w:rPr>
        <w:t>2.2.4.</w:t>
      </w:r>
      <w:r>
        <w:rPr>
          <w:rFonts w:asciiTheme="minorHAnsi" w:eastAsiaTheme="minorEastAsia" w:hAnsiTheme="minorHAnsi" w:cstheme="minorBidi"/>
          <w:noProof/>
          <w:sz w:val="24"/>
          <w:szCs w:val="24"/>
          <w:lang w:eastAsia="ja-JP"/>
        </w:rPr>
        <w:tab/>
      </w:r>
      <w:r>
        <w:rPr>
          <w:noProof/>
        </w:rPr>
        <w:t>Performance measures</w:t>
      </w:r>
      <w:r>
        <w:rPr>
          <w:noProof/>
        </w:rPr>
        <w:tab/>
      </w:r>
      <w:r>
        <w:rPr>
          <w:noProof/>
        </w:rPr>
        <w:fldChar w:fldCharType="begin"/>
      </w:r>
      <w:r>
        <w:rPr>
          <w:noProof/>
        </w:rPr>
        <w:instrText xml:space="preserve"> PAGEREF _Toc327190668 \h </w:instrText>
      </w:r>
      <w:r>
        <w:rPr>
          <w:noProof/>
        </w:rPr>
      </w:r>
      <w:r>
        <w:rPr>
          <w:noProof/>
        </w:rPr>
        <w:fldChar w:fldCharType="separate"/>
      </w:r>
      <w:r w:rsidR="002A259D">
        <w:rPr>
          <w:noProof/>
        </w:rPr>
        <w:t>17</w:t>
      </w:r>
      <w:r>
        <w:rPr>
          <w:noProof/>
        </w:rPr>
        <w:fldChar w:fldCharType="end"/>
      </w:r>
    </w:p>
    <w:p w14:paraId="4501A40D" w14:textId="77777777" w:rsidR="007A3238" w:rsidRDefault="007A3238">
      <w:pPr>
        <w:pStyle w:val="TOC1"/>
        <w:tabs>
          <w:tab w:val="left" w:pos="423"/>
        </w:tabs>
        <w:rPr>
          <w:rFonts w:asciiTheme="minorHAnsi" w:eastAsiaTheme="minorEastAsia" w:hAnsiTheme="minorHAnsi" w:cstheme="minorBidi"/>
          <w:caps w:val="0"/>
          <w:noProof/>
          <w:sz w:val="24"/>
          <w:szCs w:val="24"/>
          <w:lang w:eastAsia="ja-JP"/>
        </w:rPr>
      </w:pPr>
      <w:r>
        <w:rPr>
          <w:noProof/>
        </w:rPr>
        <w:t>3.</w:t>
      </w:r>
      <w:r>
        <w:rPr>
          <w:rFonts w:asciiTheme="minorHAnsi" w:eastAsiaTheme="minorEastAsia" w:hAnsiTheme="minorHAnsi" w:cstheme="minorBidi"/>
          <w:caps w:val="0"/>
          <w:noProof/>
          <w:sz w:val="24"/>
          <w:szCs w:val="24"/>
          <w:lang w:eastAsia="ja-JP"/>
        </w:rPr>
        <w:tab/>
      </w:r>
      <w:r>
        <w:rPr>
          <w:noProof/>
        </w:rPr>
        <w:t>Results</w:t>
      </w:r>
      <w:r>
        <w:rPr>
          <w:noProof/>
        </w:rPr>
        <w:tab/>
      </w:r>
      <w:r>
        <w:rPr>
          <w:noProof/>
        </w:rPr>
        <w:fldChar w:fldCharType="begin"/>
      </w:r>
      <w:r>
        <w:rPr>
          <w:noProof/>
        </w:rPr>
        <w:instrText xml:space="preserve"> PAGEREF _Toc327190669 \h </w:instrText>
      </w:r>
      <w:r>
        <w:rPr>
          <w:noProof/>
        </w:rPr>
      </w:r>
      <w:r>
        <w:rPr>
          <w:noProof/>
        </w:rPr>
        <w:fldChar w:fldCharType="separate"/>
      </w:r>
      <w:r w:rsidR="002A259D">
        <w:rPr>
          <w:noProof/>
        </w:rPr>
        <w:t>18</w:t>
      </w:r>
      <w:r>
        <w:rPr>
          <w:noProof/>
        </w:rPr>
        <w:fldChar w:fldCharType="end"/>
      </w:r>
    </w:p>
    <w:p w14:paraId="6AFF5ED6" w14:textId="77777777" w:rsidR="007A3238" w:rsidRDefault="007A3238">
      <w:pPr>
        <w:pStyle w:val="TOC2"/>
        <w:tabs>
          <w:tab w:val="left" w:pos="845"/>
        </w:tabs>
        <w:rPr>
          <w:rFonts w:asciiTheme="minorHAnsi" w:eastAsiaTheme="minorEastAsia" w:hAnsiTheme="minorHAnsi" w:cstheme="minorBidi"/>
          <w:noProof/>
          <w:sz w:val="24"/>
          <w:szCs w:val="24"/>
          <w:lang w:eastAsia="ja-JP"/>
        </w:rPr>
      </w:pPr>
      <w:r>
        <w:rPr>
          <w:noProof/>
        </w:rPr>
        <w:t>3.1.</w:t>
      </w:r>
      <w:r>
        <w:rPr>
          <w:rFonts w:asciiTheme="minorHAnsi" w:eastAsiaTheme="minorEastAsia" w:hAnsiTheme="minorHAnsi" w:cstheme="minorBidi"/>
          <w:noProof/>
          <w:sz w:val="24"/>
          <w:szCs w:val="24"/>
          <w:lang w:eastAsia="ja-JP"/>
        </w:rPr>
        <w:tab/>
      </w:r>
      <w:r>
        <w:rPr>
          <w:noProof/>
        </w:rPr>
        <w:t>Simulation model dynamics</w:t>
      </w:r>
      <w:r>
        <w:rPr>
          <w:noProof/>
        </w:rPr>
        <w:tab/>
      </w:r>
      <w:r>
        <w:rPr>
          <w:noProof/>
        </w:rPr>
        <w:fldChar w:fldCharType="begin"/>
      </w:r>
      <w:r>
        <w:rPr>
          <w:noProof/>
        </w:rPr>
        <w:instrText xml:space="preserve"> PAGEREF _Toc327190670 \h </w:instrText>
      </w:r>
      <w:r>
        <w:rPr>
          <w:noProof/>
        </w:rPr>
      </w:r>
      <w:r>
        <w:rPr>
          <w:noProof/>
        </w:rPr>
        <w:fldChar w:fldCharType="separate"/>
      </w:r>
      <w:r w:rsidR="002A259D">
        <w:rPr>
          <w:noProof/>
        </w:rPr>
        <w:t>18</w:t>
      </w:r>
      <w:r>
        <w:rPr>
          <w:noProof/>
        </w:rPr>
        <w:fldChar w:fldCharType="end"/>
      </w:r>
    </w:p>
    <w:p w14:paraId="61E628F5" w14:textId="77777777" w:rsidR="007A3238" w:rsidRDefault="007A3238">
      <w:pPr>
        <w:pStyle w:val="TOC2"/>
        <w:tabs>
          <w:tab w:val="left" w:pos="845"/>
        </w:tabs>
        <w:rPr>
          <w:rFonts w:asciiTheme="minorHAnsi" w:eastAsiaTheme="minorEastAsia" w:hAnsiTheme="minorHAnsi" w:cstheme="minorBidi"/>
          <w:noProof/>
          <w:sz w:val="24"/>
          <w:szCs w:val="24"/>
          <w:lang w:eastAsia="ja-JP"/>
        </w:rPr>
      </w:pPr>
      <w:r>
        <w:rPr>
          <w:noProof/>
        </w:rPr>
        <w:t>3.2.</w:t>
      </w:r>
      <w:r>
        <w:rPr>
          <w:rFonts w:asciiTheme="minorHAnsi" w:eastAsiaTheme="minorEastAsia" w:hAnsiTheme="minorHAnsi" w:cstheme="minorBidi"/>
          <w:noProof/>
          <w:sz w:val="24"/>
          <w:szCs w:val="24"/>
          <w:lang w:eastAsia="ja-JP"/>
        </w:rPr>
        <w:tab/>
      </w:r>
      <w:r>
        <w:rPr>
          <w:noProof/>
        </w:rPr>
        <w:t>Management procedure evaluation</w:t>
      </w:r>
      <w:r>
        <w:rPr>
          <w:noProof/>
        </w:rPr>
        <w:tab/>
      </w:r>
      <w:r>
        <w:rPr>
          <w:noProof/>
        </w:rPr>
        <w:fldChar w:fldCharType="begin"/>
      </w:r>
      <w:r>
        <w:rPr>
          <w:noProof/>
        </w:rPr>
        <w:instrText xml:space="preserve"> PAGEREF _Toc327190671 \h </w:instrText>
      </w:r>
      <w:r>
        <w:rPr>
          <w:noProof/>
        </w:rPr>
      </w:r>
      <w:r>
        <w:rPr>
          <w:noProof/>
        </w:rPr>
        <w:fldChar w:fldCharType="separate"/>
      </w:r>
      <w:r w:rsidR="002A259D">
        <w:rPr>
          <w:noProof/>
        </w:rPr>
        <w:t>19</w:t>
      </w:r>
      <w:r>
        <w:rPr>
          <w:noProof/>
        </w:rPr>
        <w:fldChar w:fldCharType="end"/>
      </w:r>
    </w:p>
    <w:p w14:paraId="55BE2A86" w14:textId="77777777" w:rsidR="007A3238" w:rsidRDefault="007A3238">
      <w:pPr>
        <w:pStyle w:val="TOC1"/>
        <w:tabs>
          <w:tab w:val="left" w:pos="423"/>
        </w:tabs>
        <w:rPr>
          <w:rFonts w:asciiTheme="minorHAnsi" w:eastAsiaTheme="minorEastAsia" w:hAnsiTheme="minorHAnsi" w:cstheme="minorBidi"/>
          <w:caps w:val="0"/>
          <w:noProof/>
          <w:sz w:val="24"/>
          <w:szCs w:val="24"/>
          <w:lang w:eastAsia="ja-JP"/>
        </w:rPr>
      </w:pPr>
      <w:r>
        <w:rPr>
          <w:noProof/>
        </w:rPr>
        <w:t>4.</w:t>
      </w:r>
      <w:r>
        <w:rPr>
          <w:rFonts w:asciiTheme="minorHAnsi" w:eastAsiaTheme="minorEastAsia" w:hAnsiTheme="minorHAnsi" w:cstheme="minorBidi"/>
          <w:caps w:val="0"/>
          <w:noProof/>
          <w:sz w:val="24"/>
          <w:szCs w:val="24"/>
          <w:lang w:eastAsia="ja-JP"/>
        </w:rPr>
        <w:tab/>
      </w:r>
      <w:r>
        <w:rPr>
          <w:noProof/>
        </w:rPr>
        <w:t>Discussion</w:t>
      </w:r>
      <w:r>
        <w:rPr>
          <w:noProof/>
        </w:rPr>
        <w:tab/>
      </w:r>
      <w:r>
        <w:rPr>
          <w:noProof/>
        </w:rPr>
        <w:fldChar w:fldCharType="begin"/>
      </w:r>
      <w:r>
        <w:rPr>
          <w:noProof/>
        </w:rPr>
        <w:instrText xml:space="preserve"> PAGEREF _Toc327190672 \h </w:instrText>
      </w:r>
      <w:r>
        <w:rPr>
          <w:noProof/>
        </w:rPr>
      </w:r>
      <w:r>
        <w:rPr>
          <w:noProof/>
        </w:rPr>
        <w:fldChar w:fldCharType="separate"/>
      </w:r>
      <w:r w:rsidR="002A259D">
        <w:rPr>
          <w:noProof/>
        </w:rPr>
        <w:t>20</w:t>
      </w:r>
      <w:r>
        <w:rPr>
          <w:noProof/>
        </w:rPr>
        <w:fldChar w:fldCharType="end"/>
      </w:r>
    </w:p>
    <w:p w14:paraId="7B72499E" w14:textId="77777777" w:rsidR="007A3238" w:rsidRDefault="007A3238">
      <w:pPr>
        <w:pStyle w:val="TOC2"/>
        <w:tabs>
          <w:tab w:val="left" w:pos="845"/>
        </w:tabs>
        <w:rPr>
          <w:rFonts w:asciiTheme="minorHAnsi" w:eastAsiaTheme="minorEastAsia" w:hAnsiTheme="minorHAnsi" w:cstheme="minorBidi"/>
          <w:noProof/>
          <w:sz w:val="24"/>
          <w:szCs w:val="24"/>
          <w:lang w:eastAsia="ja-JP"/>
        </w:rPr>
      </w:pPr>
      <w:r>
        <w:rPr>
          <w:noProof/>
        </w:rPr>
        <w:t>4.1.</w:t>
      </w:r>
      <w:r>
        <w:rPr>
          <w:rFonts w:asciiTheme="minorHAnsi" w:eastAsiaTheme="minorEastAsia" w:hAnsiTheme="minorHAnsi" w:cstheme="minorBidi"/>
          <w:noProof/>
          <w:sz w:val="24"/>
          <w:szCs w:val="24"/>
          <w:lang w:eastAsia="ja-JP"/>
        </w:rPr>
        <w:tab/>
      </w:r>
      <w:r>
        <w:rPr>
          <w:noProof/>
        </w:rPr>
        <w:t>Limitations</w:t>
      </w:r>
      <w:r>
        <w:rPr>
          <w:noProof/>
        </w:rPr>
        <w:tab/>
      </w:r>
      <w:r>
        <w:rPr>
          <w:noProof/>
        </w:rPr>
        <w:fldChar w:fldCharType="begin"/>
      </w:r>
      <w:r>
        <w:rPr>
          <w:noProof/>
        </w:rPr>
        <w:instrText xml:space="preserve"> PAGEREF _Toc327190673 \h </w:instrText>
      </w:r>
      <w:r>
        <w:rPr>
          <w:noProof/>
        </w:rPr>
      </w:r>
      <w:r>
        <w:rPr>
          <w:noProof/>
        </w:rPr>
        <w:fldChar w:fldCharType="separate"/>
      </w:r>
      <w:r w:rsidR="002A259D">
        <w:rPr>
          <w:noProof/>
        </w:rPr>
        <w:t>21</w:t>
      </w:r>
      <w:r>
        <w:rPr>
          <w:noProof/>
        </w:rPr>
        <w:fldChar w:fldCharType="end"/>
      </w:r>
    </w:p>
    <w:p w14:paraId="6A7F24A9" w14:textId="77777777" w:rsidR="007A3238" w:rsidRDefault="007A3238">
      <w:pPr>
        <w:pStyle w:val="TOC1"/>
        <w:tabs>
          <w:tab w:val="left" w:pos="423"/>
        </w:tabs>
        <w:rPr>
          <w:rFonts w:asciiTheme="minorHAnsi" w:eastAsiaTheme="minorEastAsia" w:hAnsiTheme="minorHAnsi" w:cstheme="minorBidi"/>
          <w:caps w:val="0"/>
          <w:noProof/>
          <w:sz w:val="24"/>
          <w:szCs w:val="24"/>
          <w:lang w:eastAsia="ja-JP"/>
        </w:rPr>
      </w:pPr>
      <w:r>
        <w:rPr>
          <w:noProof/>
        </w:rPr>
        <w:t>5.</w:t>
      </w:r>
      <w:r>
        <w:rPr>
          <w:rFonts w:asciiTheme="minorHAnsi" w:eastAsiaTheme="minorEastAsia" w:hAnsiTheme="minorHAnsi" w:cstheme="minorBidi"/>
          <w:caps w:val="0"/>
          <w:noProof/>
          <w:sz w:val="24"/>
          <w:szCs w:val="24"/>
          <w:lang w:eastAsia="ja-JP"/>
        </w:rPr>
        <w:tab/>
      </w:r>
      <w:r>
        <w:rPr>
          <w:noProof/>
        </w:rPr>
        <w:t>references</w:t>
      </w:r>
      <w:r>
        <w:rPr>
          <w:noProof/>
        </w:rPr>
        <w:tab/>
      </w:r>
      <w:r>
        <w:rPr>
          <w:noProof/>
        </w:rPr>
        <w:fldChar w:fldCharType="begin"/>
      </w:r>
      <w:r>
        <w:rPr>
          <w:noProof/>
        </w:rPr>
        <w:instrText xml:space="preserve"> PAGEREF _Toc327190674 \h </w:instrText>
      </w:r>
      <w:r>
        <w:rPr>
          <w:noProof/>
        </w:rPr>
      </w:r>
      <w:r>
        <w:rPr>
          <w:noProof/>
        </w:rPr>
        <w:fldChar w:fldCharType="separate"/>
      </w:r>
      <w:r w:rsidR="002A259D">
        <w:rPr>
          <w:noProof/>
        </w:rPr>
        <w:t>22</w:t>
      </w:r>
      <w:r>
        <w:rPr>
          <w:noProof/>
        </w:rPr>
        <w:fldChar w:fldCharType="end"/>
      </w:r>
    </w:p>
    <w:p w14:paraId="22B1F5FC" w14:textId="77777777" w:rsidR="000B496A" w:rsidRPr="0029602A" w:rsidRDefault="000B496A" w:rsidP="000B496A">
      <w:pPr>
        <w:pStyle w:val="ToCForewordtitle"/>
      </w:pPr>
      <w:r>
        <w:fldChar w:fldCharType="end"/>
      </w:r>
      <w:r w:rsidRPr="0029602A">
        <w:br w:type="page"/>
      </w:r>
      <w:r w:rsidRPr="0029602A">
        <w:lastRenderedPageBreak/>
        <w:t xml:space="preserve">LIST OF TABLES </w:t>
      </w:r>
    </w:p>
    <w:p w14:paraId="1DA149DC" w14:textId="77777777" w:rsidR="005D58CA" w:rsidRDefault="000B496A">
      <w:pPr>
        <w:pStyle w:val="TableofFigures"/>
        <w:tabs>
          <w:tab w:val="right" w:leader="dot" w:pos="9350"/>
        </w:tabs>
        <w:rPr>
          <w:rFonts w:asciiTheme="minorHAnsi" w:eastAsiaTheme="minorEastAsia" w:hAnsiTheme="minorHAnsi" w:cstheme="minorBidi"/>
          <w:noProof/>
          <w:sz w:val="24"/>
          <w:szCs w:val="24"/>
          <w:lang w:eastAsia="ja-JP"/>
        </w:rPr>
      </w:pPr>
      <w:r w:rsidRPr="003A6DDA">
        <w:rPr>
          <w:highlight w:val="yellow"/>
        </w:rPr>
        <w:fldChar w:fldCharType="begin"/>
      </w:r>
      <w:r w:rsidRPr="003A6DDA">
        <w:rPr>
          <w:highlight w:val="yellow"/>
        </w:rPr>
        <w:instrText xml:space="preserve"> TOC \c "Table" </w:instrText>
      </w:r>
      <w:r w:rsidRPr="003A6DDA">
        <w:rPr>
          <w:highlight w:val="yellow"/>
        </w:rPr>
        <w:fldChar w:fldCharType="separate"/>
      </w:r>
      <w:r w:rsidR="005D58CA" w:rsidRPr="00D8708E">
        <w:rPr>
          <w:noProof/>
        </w:rPr>
        <w:t>Table 1. Notation used in the operating model.</w:t>
      </w:r>
      <w:r w:rsidR="005D58CA">
        <w:rPr>
          <w:noProof/>
        </w:rPr>
        <w:tab/>
      </w:r>
      <w:r w:rsidR="005D58CA">
        <w:rPr>
          <w:noProof/>
        </w:rPr>
        <w:fldChar w:fldCharType="begin"/>
      </w:r>
      <w:r w:rsidR="005D58CA">
        <w:rPr>
          <w:noProof/>
        </w:rPr>
        <w:instrText xml:space="preserve"> PAGEREF _Toc335915434 \h </w:instrText>
      </w:r>
      <w:r w:rsidR="005D58CA">
        <w:rPr>
          <w:noProof/>
        </w:rPr>
      </w:r>
      <w:r w:rsidR="005D58CA">
        <w:rPr>
          <w:noProof/>
        </w:rPr>
        <w:fldChar w:fldCharType="separate"/>
      </w:r>
      <w:r w:rsidR="002A259D">
        <w:rPr>
          <w:noProof/>
        </w:rPr>
        <w:t>26</w:t>
      </w:r>
      <w:r w:rsidR="005D58CA">
        <w:rPr>
          <w:noProof/>
        </w:rPr>
        <w:fldChar w:fldCharType="end"/>
      </w:r>
    </w:p>
    <w:p w14:paraId="4F9B3C89"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sidRPr="00D8708E">
        <w:rPr>
          <w:noProof/>
        </w:rPr>
        <w:t xml:space="preserve">Table 2. Operating model parameter values used to specify simulation scenarios. Equilibrium values in the final three columns are computed using M1983 and the historical values for </w:t>
      </w:r>
      <w:r w:rsidR="002B317D">
        <w:rPr>
          <w:i/>
          <w:noProof/>
          <w:position w:val="-6"/>
        </w:rPr>
        <w:pict w14:anchorId="7F853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1.35pt">
            <v:imagedata r:id="rId16" o:title=""/>
          </v:shape>
        </w:pict>
      </w:r>
      <w:r w:rsidRPr="00D8708E">
        <w:rPr>
          <w:noProof/>
        </w:rPr>
        <w:t>. Biomass columns B</w:t>
      </w:r>
      <w:r w:rsidRPr="00D8708E">
        <w:rPr>
          <w:noProof/>
          <w:vertAlign w:val="subscript"/>
        </w:rPr>
        <w:t>0</w:t>
      </w:r>
      <w:r w:rsidRPr="00D8708E">
        <w:rPr>
          <w:noProof/>
        </w:rPr>
        <w:t>, B</w:t>
      </w:r>
      <w:r w:rsidRPr="00D8708E">
        <w:rPr>
          <w:noProof/>
          <w:vertAlign w:val="subscript"/>
        </w:rPr>
        <w:t>MSY</w:t>
      </w:r>
      <w:r w:rsidRPr="00D8708E">
        <w:rPr>
          <w:noProof/>
        </w:rPr>
        <w:t xml:space="preserve"> and MSY are in units of Kt.</w:t>
      </w:r>
      <w:r>
        <w:rPr>
          <w:noProof/>
        </w:rPr>
        <w:tab/>
      </w:r>
      <w:r>
        <w:rPr>
          <w:noProof/>
        </w:rPr>
        <w:fldChar w:fldCharType="begin"/>
      </w:r>
      <w:r>
        <w:rPr>
          <w:noProof/>
        </w:rPr>
        <w:instrText xml:space="preserve"> PAGEREF _Toc335915435 \h </w:instrText>
      </w:r>
      <w:r>
        <w:rPr>
          <w:noProof/>
        </w:rPr>
      </w:r>
      <w:r>
        <w:rPr>
          <w:noProof/>
        </w:rPr>
        <w:fldChar w:fldCharType="separate"/>
      </w:r>
      <w:r w:rsidR="002A259D">
        <w:rPr>
          <w:noProof/>
        </w:rPr>
        <w:t>28</w:t>
      </w:r>
      <w:r>
        <w:rPr>
          <w:noProof/>
        </w:rPr>
        <w:fldChar w:fldCharType="end"/>
      </w:r>
    </w:p>
    <w:p w14:paraId="116E35C7"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sidRPr="00D8708E">
        <w:rPr>
          <w:noProof/>
        </w:rPr>
        <w:t>Table 3.  General age-structured, continuous fishery operating model used in closed loop simulations of 23JKL Cod. The generic superscript "X" is used wherever a function is identical for the fishery (X=F) and survey (X=S).</w:t>
      </w:r>
      <w:r>
        <w:rPr>
          <w:noProof/>
        </w:rPr>
        <w:tab/>
      </w:r>
      <w:r>
        <w:rPr>
          <w:noProof/>
        </w:rPr>
        <w:fldChar w:fldCharType="begin"/>
      </w:r>
      <w:r>
        <w:rPr>
          <w:noProof/>
        </w:rPr>
        <w:instrText xml:space="preserve"> PAGEREF _Toc335915436 \h </w:instrText>
      </w:r>
      <w:r>
        <w:rPr>
          <w:noProof/>
        </w:rPr>
      </w:r>
      <w:r>
        <w:rPr>
          <w:noProof/>
        </w:rPr>
        <w:fldChar w:fldCharType="separate"/>
      </w:r>
      <w:r w:rsidR="002A259D">
        <w:rPr>
          <w:noProof/>
        </w:rPr>
        <w:t>29</w:t>
      </w:r>
      <w:r>
        <w:rPr>
          <w:noProof/>
        </w:rPr>
        <w:fldChar w:fldCharType="end"/>
      </w:r>
    </w:p>
    <w:p w14:paraId="4C11DD3F"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sidRPr="00D8708E">
        <w:rPr>
          <w:noProof/>
        </w:rPr>
        <w:t xml:space="preserve">Table 4. Equilibrium solutions for spawning biomass, </w:t>
      </w:r>
      <w:r w:rsidR="002E065B">
        <w:rPr>
          <w:i/>
          <w:noProof/>
          <w:position w:val="-4"/>
        </w:rPr>
        <w:pict w14:anchorId="33F1CB67">
          <v:shape id="_x0000_i1026" type="#_x0000_t75" style="width:20pt;height:16pt">
            <v:imagedata r:id="rId17" o:title=""/>
          </v:shape>
        </w:pict>
      </w:r>
      <w:r w:rsidRPr="00D8708E">
        <w:rPr>
          <w:noProof/>
        </w:rPr>
        <w:t xml:space="preserve">, exploitable biomass, </w:t>
      </w:r>
      <w:r w:rsidR="002B317D">
        <w:rPr>
          <w:i/>
          <w:noProof/>
          <w:position w:val="-4"/>
        </w:rPr>
        <w:pict w14:anchorId="5E150974">
          <v:shape id="_x0000_i1027" type="#_x0000_t75" style="width:22.65pt;height:16pt">
            <v:imagedata r:id="rId18" o:title=""/>
          </v:shape>
        </w:pict>
      </w:r>
      <w:r w:rsidRPr="00D8708E">
        <w:rPr>
          <w:noProof/>
        </w:rPr>
        <w:t xml:space="preserve">, and yield, </w:t>
      </w:r>
      <w:r w:rsidR="002B317D">
        <w:rPr>
          <w:i/>
          <w:noProof/>
          <w:position w:val="-10"/>
        </w:rPr>
        <w:pict w14:anchorId="68189B94">
          <v:shape id="_x0000_i1028" type="#_x0000_t75" style="width:12pt;height:18.65pt">
            <v:imagedata r:id="rId19" o:title=""/>
          </v:shape>
        </w:pict>
      </w:r>
      <w:r w:rsidRPr="00D8708E">
        <w:rPr>
          <w:noProof/>
        </w:rPr>
        <w:t>, given a fishing mortality rate,</w:t>
      </w:r>
      <w:r w:rsidR="002B317D">
        <w:rPr>
          <w:i/>
          <w:noProof/>
          <w:position w:val="-4"/>
        </w:rPr>
        <w:pict w14:anchorId="131560F3">
          <v:shape id="_x0000_i1029" type="#_x0000_t75" style="width:14.65pt;height:14.65pt">
            <v:imagedata r:id="rId20" o:title=""/>
          </v:shape>
        </w:pict>
      </w:r>
      <w:r w:rsidRPr="00D8708E">
        <w:rPr>
          <w:noProof/>
        </w:rPr>
        <w:t xml:space="preserve">.  Top set of parameters, </w:t>
      </w:r>
      <w:r w:rsidR="002B317D">
        <w:rPr>
          <w:i/>
          <w:noProof/>
          <w:position w:val="-6"/>
        </w:rPr>
        <w:pict w14:anchorId="3634F822">
          <v:shape id="_x0000_i1030" type="#_x0000_t75" style="width:12pt;height:14.65pt">
            <v:imagedata r:id="rId21" o:title=""/>
          </v:shape>
        </w:pict>
      </w:r>
      <w:r w:rsidRPr="00D8708E">
        <w:rPr>
          <w:noProof/>
        </w:rPr>
        <w:t xml:space="preserve">, is used to calculate operating model reference points. Elements of the parameter set, </w:t>
      </w:r>
      <w:r w:rsidR="002B317D">
        <w:rPr>
          <w:i/>
          <w:noProof/>
          <w:position w:val="-10"/>
        </w:rPr>
        <w:pict w14:anchorId="2920107C">
          <v:shape id="_x0000_i1031" type="#_x0000_t75" style="width:18.65pt;height:23.35pt">
            <v:imagedata r:id="rId22" o:title=""/>
          </v:shape>
        </w:pict>
      </w:r>
      <w:r w:rsidRPr="00D8708E">
        <w:rPr>
          <w:noProof/>
        </w:rPr>
        <w:t xml:space="preserve"> are estimates updated to time T by the assessment model – these are substituted for their operating model counterparts to compute equilibrium quantities B</w:t>
      </w:r>
      <w:r w:rsidRPr="00D8708E">
        <w:rPr>
          <w:noProof/>
          <w:vertAlign w:val="subscript"/>
        </w:rPr>
        <w:t>0</w:t>
      </w:r>
      <w:r w:rsidRPr="00D8708E">
        <w:rPr>
          <w:noProof/>
        </w:rPr>
        <w:t xml:space="preserve"> and F</w:t>
      </w:r>
      <w:r w:rsidRPr="00D8708E">
        <w:rPr>
          <w:noProof/>
          <w:vertAlign w:val="subscript"/>
        </w:rPr>
        <w:t>MSY</w:t>
      </w:r>
      <w:r w:rsidRPr="00D8708E">
        <w:rPr>
          <w:noProof/>
        </w:rPr>
        <w:t xml:space="preserve"> as required by the harvest control rules. Values for F</w:t>
      </w:r>
      <w:r w:rsidRPr="00D8708E">
        <w:rPr>
          <w:noProof/>
          <w:vertAlign w:val="subscript"/>
        </w:rPr>
        <w:t>MSY</w:t>
      </w:r>
      <w:r w:rsidRPr="00D8708E">
        <w:rPr>
          <w:noProof/>
        </w:rPr>
        <w:t xml:space="preserve"> are obtained by numerically maximizing </w:t>
      </w:r>
      <w:r w:rsidR="002B317D">
        <w:rPr>
          <w:i/>
          <w:noProof/>
          <w:position w:val="-10"/>
        </w:rPr>
        <w:pict w14:anchorId="4E25409C">
          <v:shape id="_x0000_i1032" type="#_x0000_t75" style="width:12pt;height:18.65pt">
            <v:imagedata r:id="rId19" o:title=""/>
          </v:shape>
        </w:pict>
      </w:r>
      <w:r w:rsidRPr="00D8708E">
        <w:rPr>
          <w:noProof/>
        </w:rPr>
        <w:t xml:space="preserve">  with respect to </w:t>
      </w:r>
      <w:r w:rsidR="002B317D">
        <w:rPr>
          <w:i/>
          <w:noProof/>
          <w:position w:val="-4"/>
        </w:rPr>
        <w:pict w14:anchorId="062C792B">
          <v:shape id="_x0000_i1033" type="#_x0000_t75" style="width:14.65pt;height:14.65pt">
            <v:imagedata r:id="rId20" o:title=""/>
          </v:shape>
        </w:pict>
      </w:r>
      <w:r w:rsidRPr="00D8708E">
        <w:rPr>
          <w:noProof/>
        </w:rPr>
        <w:t>.</w:t>
      </w:r>
      <w:r>
        <w:rPr>
          <w:noProof/>
        </w:rPr>
        <w:tab/>
      </w:r>
      <w:r>
        <w:rPr>
          <w:noProof/>
        </w:rPr>
        <w:fldChar w:fldCharType="begin"/>
      </w:r>
      <w:r>
        <w:rPr>
          <w:noProof/>
        </w:rPr>
        <w:instrText xml:space="preserve"> PAGEREF _Toc335915437 \h </w:instrText>
      </w:r>
      <w:r>
        <w:rPr>
          <w:noProof/>
        </w:rPr>
      </w:r>
      <w:r>
        <w:rPr>
          <w:noProof/>
        </w:rPr>
        <w:fldChar w:fldCharType="separate"/>
      </w:r>
      <w:r w:rsidR="002A259D">
        <w:rPr>
          <w:noProof/>
        </w:rPr>
        <w:t>32</w:t>
      </w:r>
      <w:r>
        <w:rPr>
          <w:noProof/>
        </w:rPr>
        <w:fldChar w:fldCharType="end"/>
      </w:r>
    </w:p>
    <w:p w14:paraId="64619E70"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sidRPr="00D8708E">
        <w:rPr>
          <w:noProof/>
        </w:rPr>
        <w:t>Table 5. Catch-at-age assessment model (AM) quantities that differ from operating model values. The generic superscript "X" is used for selectivity because fishery F and survey S selectivity functions only differ in the parameters given in AM.1.</w:t>
      </w:r>
      <w:r>
        <w:rPr>
          <w:noProof/>
        </w:rPr>
        <w:tab/>
      </w:r>
      <w:r>
        <w:rPr>
          <w:noProof/>
        </w:rPr>
        <w:fldChar w:fldCharType="begin"/>
      </w:r>
      <w:r>
        <w:rPr>
          <w:noProof/>
        </w:rPr>
        <w:instrText xml:space="preserve"> PAGEREF _Toc335915438 \h </w:instrText>
      </w:r>
      <w:r>
        <w:rPr>
          <w:noProof/>
        </w:rPr>
      </w:r>
      <w:r>
        <w:rPr>
          <w:noProof/>
        </w:rPr>
        <w:fldChar w:fldCharType="separate"/>
      </w:r>
      <w:r w:rsidR="002A259D">
        <w:rPr>
          <w:noProof/>
        </w:rPr>
        <w:t>33</w:t>
      </w:r>
      <w:r>
        <w:rPr>
          <w:noProof/>
        </w:rPr>
        <w:fldChar w:fldCharType="end"/>
      </w:r>
    </w:p>
    <w:p w14:paraId="100825C0"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sidRPr="00D8708E">
        <w:rPr>
          <w:noProof/>
        </w:rPr>
        <w:t>Table 6. Components of the total negative log-posterior density function (G) given data up to time T. Negative log-likelihood functions for biomass index and recruitment (</w:t>
      </w:r>
      <w:r w:rsidR="002B317D">
        <w:rPr>
          <w:i/>
          <w:noProof/>
          <w:position w:val="-10"/>
        </w:rPr>
        <w:pict w14:anchorId="73310796">
          <v:shape id="_x0000_i1034" type="#_x0000_t75" style="width:18.65pt;height:16pt">
            <v:imagedata r:id="rId23" o:title=""/>
          </v:shape>
        </w:pict>
      </w:r>
      <w:r w:rsidRPr="00D8708E">
        <w:rPr>
          <w:noProof/>
        </w:rPr>
        <w:t>) and age-proportion data (</w:t>
      </w:r>
      <w:r w:rsidR="002B317D">
        <w:rPr>
          <w:i/>
          <w:noProof/>
          <w:position w:val="-10"/>
        </w:rPr>
        <w:pict w14:anchorId="3AFD02B3">
          <v:shape id="_x0000_i1035" type="#_x0000_t75" style="width:14.65pt;height:16pt">
            <v:imagedata r:id="rId24" o:title=""/>
          </v:shape>
        </w:pict>
      </w:r>
      <w:r w:rsidRPr="00D8708E">
        <w:rPr>
          <w:noProof/>
        </w:rPr>
        <w:t>), prior distributions for stock-recruitment steepness (</w:t>
      </w:r>
      <w:r w:rsidR="002B317D">
        <w:rPr>
          <w:i/>
          <w:noProof/>
          <w:position w:val="-10"/>
        </w:rPr>
        <w:pict w14:anchorId="175D5496">
          <v:shape id="_x0000_i1036" type="#_x0000_t75" style="width:14.65pt;height:16pt">
            <v:imagedata r:id="rId25" o:title=""/>
          </v:shape>
        </w:pict>
      </w:r>
      <w:r w:rsidRPr="00D8708E">
        <w:rPr>
          <w:noProof/>
        </w:rPr>
        <w:t>) and natural mortality (</w:t>
      </w:r>
      <w:r w:rsidR="002B317D">
        <w:rPr>
          <w:i/>
          <w:noProof/>
          <w:position w:val="-10"/>
        </w:rPr>
        <w:pict w14:anchorId="7282C3DF">
          <v:shape id="_x0000_i1037" type="#_x0000_t75" style="width:18.65pt;height:16pt">
            <v:imagedata r:id="rId26" o:title=""/>
          </v:shape>
        </w:pict>
      </w:r>
      <w:r w:rsidRPr="00D8708E">
        <w:rPr>
          <w:noProof/>
        </w:rPr>
        <w:t xml:space="preserve"> including M</w:t>
      </w:r>
      <w:r w:rsidRPr="00D8708E">
        <w:rPr>
          <w:noProof/>
          <w:vertAlign w:val="subscript"/>
        </w:rPr>
        <w:t>1</w:t>
      </w:r>
      <w:r w:rsidRPr="00D8708E">
        <w:rPr>
          <w:noProof/>
        </w:rPr>
        <w:t xml:space="preserve"> and deviations in the random walk).</w:t>
      </w:r>
      <w:r>
        <w:rPr>
          <w:noProof/>
        </w:rPr>
        <w:tab/>
      </w:r>
      <w:r>
        <w:rPr>
          <w:noProof/>
        </w:rPr>
        <w:fldChar w:fldCharType="begin"/>
      </w:r>
      <w:r>
        <w:rPr>
          <w:noProof/>
        </w:rPr>
        <w:instrText xml:space="preserve"> PAGEREF _Toc335915439 \h </w:instrText>
      </w:r>
      <w:r>
        <w:rPr>
          <w:noProof/>
        </w:rPr>
      </w:r>
      <w:r>
        <w:rPr>
          <w:noProof/>
        </w:rPr>
        <w:fldChar w:fldCharType="separate"/>
      </w:r>
      <w:r w:rsidR="002A259D">
        <w:rPr>
          <w:noProof/>
        </w:rPr>
        <w:t>34</w:t>
      </w:r>
      <w:r>
        <w:rPr>
          <w:noProof/>
        </w:rPr>
        <w:fldChar w:fldCharType="end"/>
      </w:r>
    </w:p>
    <w:p w14:paraId="239D0248"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Pr>
          <w:noProof/>
        </w:rPr>
        <w:t>Table 7. Estimates of important parameters from the 2016 stock assessment model NCAM (Cadigan, 2016), the assessment model (section 2.2.2) fit to the data for 23JKL cod and the operating model (section 2.1) initialized on NCAM outputs. Estimates are shown of B</w:t>
      </w:r>
      <w:r w:rsidRPr="00D8708E">
        <w:rPr>
          <w:noProof/>
          <w:vertAlign w:val="subscript"/>
        </w:rPr>
        <w:t>lim</w:t>
      </w:r>
      <w:r>
        <w:rPr>
          <w:noProof/>
        </w:rPr>
        <w:t xml:space="preserve"> (average SSB for </w:t>
      </w:r>
      <m:oMath>
        <m:r>
          <m:rPr>
            <m:sty m:val="p"/>
          </m:rPr>
          <w:rPr>
            <w:rFonts w:ascii="Cambria Math" w:hAnsi="Cambria Math"/>
            <w:noProof/>
          </w:rPr>
          <m:t>83≤ t≤ 90</m:t>
        </m:r>
      </m:oMath>
      <w:r>
        <w:rPr>
          <w:noProof/>
        </w:rPr>
        <w:t>), SSB</w:t>
      </w:r>
      <w:r w:rsidRPr="00D8708E">
        <w:rPr>
          <w:noProof/>
          <w:vertAlign w:val="subscript"/>
        </w:rPr>
        <w:t>2015</w:t>
      </w:r>
      <w:r>
        <w:rPr>
          <w:noProof/>
        </w:rPr>
        <w:t>, SSB</w:t>
      </w:r>
      <w:r w:rsidRPr="00D8708E">
        <w:rPr>
          <w:noProof/>
          <w:vertAlign w:val="subscript"/>
        </w:rPr>
        <w:t>2015</w:t>
      </w:r>
      <w:r>
        <w:rPr>
          <w:noProof/>
        </w:rPr>
        <w:t>/Blim, average M</w:t>
      </w:r>
      <w:r w:rsidRPr="00D8708E">
        <w:rPr>
          <w:noProof/>
          <w:vertAlign w:val="subscript"/>
        </w:rPr>
        <w:t>2015</w:t>
      </w:r>
      <w:r>
        <w:rPr>
          <w:noProof/>
        </w:rPr>
        <w:t>.</w:t>
      </w:r>
      <w:r>
        <w:rPr>
          <w:noProof/>
        </w:rPr>
        <w:tab/>
      </w:r>
      <w:r>
        <w:rPr>
          <w:noProof/>
        </w:rPr>
        <w:fldChar w:fldCharType="begin"/>
      </w:r>
      <w:r>
        <w:rPr>
          <w:noProof/>
        </w:rPr>
        <w:instrText xml:space="preserve"> PAGEREF _Toc335915440 \h </w:instrText>
      </w:r>
      <w:r>
        <w:rPr>
          <w:noProof/>
        </w:rPr>
      </w:r>
      <w:r>
        <w:rPr>
          <w:noProof/>
        </w:rPr>
        <w:fldChar w:fldCharType="separate"/>
      </w:r>
      <w:r w:rsidR="002A259D">
        <w:rPr>
          <w:noProof/>
        </w:rPr>
        <w:t>35</w:t>
      </w:r>
      <w:r>
        <w:rPr>
          <w:noProof/>
        </w:rPr>
        <w:fldChar w:fldCharType="end"/>
      </w:r>
    </w:p>
    <w:p w14:paraId="596D3B3A"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Pr>
          <w:noProof/>
        </w:rPr>
        <w:t>Table 8. This table shows the performance of the F0.1 management procedure under the 12 recruitment and mortality operating model scenarios. Performance metrics from left to right are: average catch (Kt) for 3, 5 and 10 year time periods, median probabilities of being in the critical zone for 3, 5 and 10 year time periods; the first time that B</w:t>
      </w:r>
      <w:r w:rsidRPr="00D8708E">
        <w:rPr>
          <w:noProof/>
          <w:vertAlign w:val="subscript"/>
        </w:rPr>
        <w:t>lim</w:t>
      </w:r>
      <w:r>
        <w:rPr>
          <w:noProof/>
        </w:rPr>
        <w:t xml:space="preserve"> is reached with 50%, 75% and 90% probability; the first time that the upper stoc reference </w:t>
      </w:r>
      <m:oMath>
        <m:r>
          <m:rPr>
            <m:nor/>
          </m:rPr>
          <w:rPr>
            <w:rFonts w:ascii="Cambria Math" w:hAnsi="Cambria Math"/>
            <w:noProof/>
          </w:rPr>
          <m:t>USR = 2⋅B</m:t>
        </m:r>
        <m:r>
          <m:rPr>
            <m:nor/>
          </m:rPr>
          <w:rPr>
            <w:rFonts w:ascii="Cambria Math" w:hAnsi="Cambria Math"/>
            <w:noProof/>
            <w:vertAlign w:val="subscript"/>
          </w:rPr>
          <m:t>lim</m:t>
        </m:r>
      </m:oMath>
      <w:r>
        <w:rPr>
          <w:noProof/>
        </w:rPr>
        <w:t xml:space="preserve"> is reached with 50%, 75% and 90% probability; and average annual variation for the 10 year period. Taking median probabilities leads to probabilities that do not sum to 1 in some scenarios. Times marked NA in the </w:t>
      </w:r>
      <m:oMath>
        <m:r>
          <m:rPr>
            <m:nor/>
          </m:rPr>
          <w:rPr>
            <w:rFonts w:ascii="Cambria Math" w:hAnsi="Cambria Math"/>
            <w:noProof/>
            <w:color w:val="000000"/>
          </w:rPr>
          <m:t>Tlim</m:t>
        </m:r>
        <m:r>
          <m:rPr>
            <m:sty m:val="p"/>
          </m:rPr>
          <w:rPr>
            <w:rFonts w:ascii="Cambria Math" w:hAnsi="Cambria Math"/>
            <w:noProof/>
            <w:color w:val="000000"/>
          </w:rPr>
          <m:t>p</m:t>
        </m:r>
      </m:oMath>
      <w:r w:rsidRPr="00D8708E">
        <w:rPr>
          <w:noProof/>
          <w:color w:val="000000"/>
        </w:rPr>
        <w:t xml:space="preserve"> and </w:t>
      </w:r>
      <m:oMath>
        <m:r>
          <m:rPr>
            <m:nor/>
          </m:rPr>
          <w:rPr>
            <w:rFonts w:ascii="Cambria Math" w:hAnsi="Cambria Math"/>
            <w:noProof/>
            <w:color w:val="000000"/>
          </w:rPr>
          <m:t>TUSR</m:t>
        </m:r>
        <m:r>
          <m:rPr>
            <m:sty m:val="p"/>
          </m:rPr>
          <w:rPr>
            <w:rFonts w:ascii="Cambria Math" w:hAnsi="Cambria Math"/>
            <w:noProof/>
            <w:color w:val="000000"/>
          </w:rPr>
          <m:t>p</m:t>
        </m:r>
      </m:oMath>
      <w:r>
        <w:rPr>
          <w:noProof/>
        </w:rPr>
        <w:t xml:space="preserve"> columns show that the operating model SSB did not reach those levels with probability </w:t>
      </w:r>
      <w:r w:rsidRPr="00D8708E">
        <w:rPr>
          <w:rFonts w:ascii="Times" w:hAnsi="Times"/>
          <w:i/>
          <w:noProof/>
        </w:rPr>
        <w:t>p</w:t>
      </w:r>
      <w:r>
        <w:rPr>
          <w:noProof/>
        </w:rPr>
        <w:t xml:space="preserve"> in the projection period (20 years). Bold entries indicate the best performance in each metric for each scenario combination.</w:t>
      </w:r>
      <w:r>
        <w:rPr>
          <w:noProof/>
        </w:rPr>
        <w:tab/>
      </w:r>
      <w:r>
        <w:rPr>
          <w:noProof/>
        </w:rPr>
        <w:fldChar w:fldCharType="begin"/>
      </w:r>
      <w:r>
        <w:rPr>
          <w:noProof/>
        </w:rPr>
        <w:instrText xml:space="preserve"> PAGEREF _Toc335915441 \h </w:instrText>
      </w:r>
      <w:r>
        <w:rPr>
          <w:noProof/>
        </w:rPr>
      </w:r>
      <w:r>
        <w:rPr>
          <w:noProof/>
        </w:rPr>
        <w:fldChar w:fldCharType="separate"/>
      </w:r>
      <w:r w:rsidR="002A259D">
        <w:rPr>
          <w:noProof/>
        </w:rPr>
        <w:t>36</w:t>
      </w:r>
      <w:r>
        <w:rPr>
          <w:noProof/>
        </w:rPr>
        <w:fldChar w:fldCharType="end"/>
      </w:r>
    </w:p>
    <w:p w14:paraId="0A4FDDBE" w14:textId="77777777" w:rsidR="000B496A" w:rsidRPr="003A6DDA" w:rsidRDefault="000B496A" w:rsidP="000B496A">
      <w:pPr>
        <w:pStyle w:val="ToCForewordtitle"/>
        <w:rPr>
          <w:highlight w:val="yellow"/>
        </w:rPr>
      </w:pPr>
      <w:r w:rsidRPr="003A6DDA">
        <w:rPr>
          <w:highlight w:val="yellow"/>
        </w:rPr>
        <w:fldChar w:fldCharType="end"/>
      </w:r>
      <w:r w:rsidRPr="003A6DDA">
        <w:rPr>
          <w:highlight w:val="yellow"/>
        </w:rPr>
        <w:br w:type="page"/>
      </w:r>
      <w:r w:rsidRPr="009213B2">
        <w:lastRenderedPageBreak/>
        <w:t>LIST OF FIGURES</w:t>
      </w:r>
      <w:r w:rsidRPr="009213B2">
        <w:rPr>
          <w:color w:val="E36C0A"/>
        </w:rPr>
        <w:t xml:space="preserve"> </w:t>
      </w:r>
    </w:p>
    <w:p w14:paraId="2B799570" w14:textId="77777777" w:rsidR="005D58CA" w:rsidRDefault="000B496A">
      <w:pPr>
        <w:pStyle w:val="TableofFigures"/>
        <w:tabs>
          <w:tab w:val="right" w:leader="dot" w:pos="9350"/>
        </w:tabs>
        <w:rPr>
          <w:rFonts w:asciiTheme="minorHAnsi" w:eastAsiaTheme="minorEastAsia" w:hAnsiTheme="minorHAnsi" w:cstheme="minorBidi"/>
          <w:noProof/>
          <w:sz w:val="24"/>
          <w:szCs w:val="24"/>
          <w:lang w:eastAsia="ja-JP"/>
        </w:rPr>
      </w:pPr>
      <w:r w:rsidRPr="003A6DDA">
        <w:rPr>
          <w:highlight w:val="yellow"/>
        </w:rPr>
        <w:fldChar w:fldCharType="begin"/>
      </w:r>
      <w:r w:rsidRPr="003A6DDA">
        <w:rPr>
          <w:highlight w:val="yellow"/>
        </w:rPr>
        <w:instrText xml:space="preserve"> TOC \c "Figure" </w:instrText>
      </w:r>
      <w:r w:rsidRPr="003A6DDA">
        <w:rPr>
          <w:highlight w:val="yellow"/>
        </w:rPr>
        <w:fldChar w:fldCharType="separate"/>
      </w:r>
      <w:r w:rsidR="005D58CA">
        <w:rPr>
          <w:noProof/>
        </w:rPr>
        <w:t>Figure 1. The harvest control rule (HCR) defined in section 2.2.3, with a constant target fishing mortality F = 0.18.</w:t>
      </w:r>
      <w:r w:rsidR="005D58CA">
        <w:rPr>
          <w:noProof/>
        </w:rPr>
        <w:tab/>
      </w:r>
      <w:r w:rsidR="005D58CA">
        <w:rPr>
          <w:noProof/>
        </w:rPr>
        <w:fldChar w:fldCharType="begin"/>
      </w:r>
      <w:r w:rsidR="005D58CA">
        <w:rPr>
          <w:noProof/>
        </w:rPr>
        <w:instrText xml:space="preserve"> PAGEREF _Toc335915443 \h </w:instrText>
      </w:r>
      <w:r w:rsidR="005D58CA">
        <w:rPr>
          <w:noProof/>
        </w:rPr>
      </w:r>
      <w:r w:rsidR="005D58CA">
        <w:rPr>
          <w:noProof/>
        </w:rPr>
        <w:fldChar w:fldCharType="separate"/>
      </w:r>
      <w:r w:rsidR="002A259D">
        <w:rPr>
          <w:noProof/>
        </w:rPr>
        <w:t>37</w:t>
      </w:r>
      <w:r w:rsidR="005D58CA">
        <w:rPr>
          <w:noProof/>
        </w:rPr>
        <w:fldChar w:fldCharType="end"/>
      </w:r>
    </w:p>
    <w:p w14:paraId="7266C0AD"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Pr>
          <w:noProof/>
        </w:rPr>
        <w:t>Figure 2</w:t>
      </w:r>
      <w:r w:rsidRPr="00994748">
        <w:rPr>
          <w:rFonts w:cs="Arial"/>
          <w:noProof/>
        </w:rPr>
        <w:t>. Total Allowable Catch estimated by using the HCR defined in section 2.2.3 and shown in Figure 1. The thin blue line shows the TAC as given by the noMaxTAC management procedure, and the thin black stepped lines show the TAC ceilings defined by the maxTAC rule.</w:t>
      </w:r>
      <w:r>
        <w:rPr>
          <w:noProof/>
        </w:rPr>
        <w:tab/>
      </w:r>
      <w:r>
        <w:rPr>
          <w:noProof/>
        </w:rPr>
        <w:fldChar w:fldCharType="begin"/>
      </w:r>
      <w:r>
        <w:rPr>
          <w:noProof/>
        </w:rPr>
        <w:instrText xml:space="preserve"> PAGEREF _Toc335915444 \h </w:instrText>
      </w:r>
      <w:r>
        <w:rPr>
          <w:noProof/>
        </w:rPr>
      </w:r>
      <w:r>
        <w:rPr>
          <w:noProof/>
        </w:rPr>
        <w:fldChar w:fldCharType="separate"/>
      </w:r>
      <w:r w:rsidR="002A259D">
        <w:rPr>
          <w:noProof/>
        </w:rPr>
        <w:t>38</w:t>
      </w:r>
      <w:r>
        <w:rPr>
          <w:noProof/>
        </w:rPr>
        <w:fldChar w:fldCharType="end"/>
      </w:r>
    </w:p>
    <w:p w14:paraId="6AFAA8A0"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Pr>
          <w:noProof/>
        </w:rPr>
        <w:t>Figure 3. Time series plots of outputs from the three models NCAM, AM</w:t>
      </w:r>
      <w:r w:rsidRPr="00994748">
        <w:rPr>
          <w:noProof/>
          <w:vertAlign w:val="subscript"/>
        </w:rPr>
        <w:t>data</w:t>
      </w:r>
      <w:r>
        <w:rPr>
          <w:noProof/>
        </w:rPr>
        <w:t xml:space="preserve"> and OM comparing (a) spawning stock biomass, (b) fully selected (maximum) fishing mortality and (c) mean natural mortality across all age classes. The OM is not shown in (b) or (c) as the NCAM values are identical for the years shown.</w:t>
      </w:r>
      <w:r>
        <w:rPr>
          <w:noProof/>
        </w:rPr>
        <w:tab/>
      </w:r>
      <w:r>
        <w:rPr>
          <w:noProof/>
        </w:rPr>
        <w:fldChar w:fldCharType="begin"/>
      </w:r>
      <w:r>
        <w:rPr>
          <w:noProof/>
        </w:rPr>
        <w:instrText xml:space="preserve"> PAGEREF _Toc335915445 \h </w:instrText>
      </w:r>
      <w:r>
        <w:rPr>
          <w:noProof/>
        </w:rPr>
      </w:r>
      <w:r>
        <w:rPr>
          <w:noProof/>
        </w:rPr>
        <w:fldChar w:fldCharType="separate"/>
      </w:r>
      <w:r w:rsidR="002A259D">
        <w:rPr>
          <w:noProof/>
        </w:rPr>
        <w:t>39</w:t>
      </w:r>
      <w:r>
        <w:rPr>
          <w:noProof/>
        </w:rPr>
        <w:fldChar w:fldCharType="end"/>
      </w:r>
    </w:p>
    <w:p w14:paraId="2D240507"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Pr>
          <w:noProof/>
        </w:rPr>
        <w:t>Figure 4. Natural mortality rate (M) envelopes by scenario. The vertical line represents the first year of the projection period. Simulation envelopes include the median (thick black dashed line) and central 90% of M trajectories over 100 simulations (grey shaded region).</w:t>
      </w:r>
      <w:r>
        <w:rPr>
          <w:noProof/>
        </w:rPr>
        <w:tab/>
      </w:r>
      <w:r>
        <w:rPr>
          <w:noProof/>
        </w:rPr>
        <w:fldChar w:fldCharType="begin"/>
      </w:r>
      <w:r>
        <w:rPr>
          <w:noProof/>
        </w:rPr>
        <w:instrText xml:space="preserve"> PAGEREF _Toc335915446 \h </w:instrText>
      </w:r>
      <w:r>
        <w:rPr>
          <w:noProof/>
        </w:rPr>
      </w:r>
      <w:r>
        <w:rPr>
          <w:noProof/>
        </w:rPr>
        <w:fldChar w:fldCharType="separate"/>
      </w:r>
      <w:r w:rsidR="002A259D">
        <w:rPr>
          <w:noProof/>
        </w:rPr>
        <w:t>40</w:t>
      </w:r>
      <w:r>
        <w:rPr>
          <w:noProof/>
        </w:rPr>
        <w:fldChar w:fldCharType="end"/>
      </w:r>
    </w:p>
    <w:p w14:paraId="59E19D9B"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Pr>
          <w:noProof/>
        </w:rPr>
        <w:t>Figure 5. Recruitment (R) envelopes by scenario. The vertical line represents the first year of the projection period. Simulation envelopes include the median (thick black dashed line) and central 90% of R trajectories over 100 simulations (grey shaded region).</w:t>
      </w:r>
      <w:r>
        <w:rPr>
          <w:noProof/>
        </w:rPr>
        <w:tab/>
      </w:r>
      <w:r>
        <w:rPr>
          <w:noProof/>
        </w:rPr>
        <w:fldChar w:fldCharType="begin"/>
      </w:r>
      <w:r>
        <w:rPr>
          <w:noProof/>
        </w:rPr>
        <w:instrText xml:space="preserve"> PAGEREF _Toc335915447 \h </w:instrText>
      </w:r>
      <w:r>
        <w:rPr>
          <w:noProof/>
        </w:rPr>
      </w:r>
      <w:r>
        <w:rPr>
          <w:noProof/>
        </w:rPr>
        <w:fldChar w:fldCharType="separate"/>
      </w:r>
      <w:r w:rsidR="002A259D">
        <w:rPr>
          <w:noProof/>
        </w:rPr>
        <w:t>41</w:t>
      </w:r>
      <w:r>
        <w:rPr>
          <w:noProof/>
        </w:rPr>
        <w:fldChar w:fldCharType="end"/>
      </w:r>
    </w:p>
    <w:p w14:paraId="3F6828C3"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Pr>
          <w:noProof/>
        </w:rPr>
        <w:t>Figure 6. A single simulation replicate from the scenario with constant average mortality and half of 1980’s average recruitment (conM_.5R). Plots show a) retrospective stock assessment performance, operating model spawning biomass trajectory and survey index of exploitable biomass, b) landed and actual catch, c) realized fishing mortality and d) recruitment numbers. Dashed lines represent actual catch (b), and target fishing mortality (c), respectively. Survey indices are consistently above SSB because they represent indices of abundance for survey exploitable biomass.</w:t>
      </w:r>
      <w:r>
        <w:rPr>
          <w:noProof/>
        </w:rPr>
        <w:tab/>
      </w:r>
      <w:r>
        <w:rPr>
          <w:noProof/>
        </w:rPr>
        <w:fldChar w:fldCharType="begin"/>
      </w:r>
      <w:r>
        <w:rPr>
          <w:noProof/>
        </w:rPr>
        <w:instrText xml:space="preserve"> PAGEREF _Toc335915448 \h </w:instrText>
      </w:r>
      <w:r>
        <w:rPr>
          <w:noProof/>
        </w:rPr>
      </w:r>
      <w:r>
        <w:rPr>
          <w:noProof/>
        </w:rPr>
        <w:fldChar w:fldCharType="separate"/>
      </w:r>
      <w:r w:rsidR="002A259D">
        <w:rPr>
          <w:noProof/>
        </w:rPr>
        <w:t>42</w:t>
      </w:r>
      <w:r>
        <w:rPr>
          <w:noProof/>
        </w:rPr>
        <w:fldChar w:fldCharType="end"/>
      </w:r>
    </w:p>
    <w:p w14:paraId="19F0986F"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Pr>
          <w:noProof/>
        </w:rPr>
        <w:t>Figure 7. A single simulation replicate from the scenario with a pulse of high mortality every 40 years and half of average recruitment in the 1980s (pM40_.5R). Plots show a) retrospective stock assessment performance, operating model spawning biomass trajectory and survey index of exploitable biomass, b) landed and actual catch, c) realized fishing mortality and d) recruitment numbers. Dashed lines represent catch including discards (b), and target fishing mortality (c), respectively. Survey indices are consistently above SSB because they represent indices of abundance for survey exploitable biomass.</w:t>
      </w:r>
      <w:r>
        <w:rPr>
          <w:noProof/>
        </w:rPr>
        <w:tab/>
      </w:r>
      <w:r>
        <w:rPr>
          <w:noProof/>
        </w:rPr>
        <w:fldChar w:fldCharType="begin"/>
      </w:r>
      <w:r>
        <w:rPr>
          <w:noProof/>
        </w:rPr>
        <w:instrText xml:space="preserve"> PAGEREF _Toc335915449 \h </w:instrText>
      </w:r>
      <w:r>
        <w:rPr>
          <w:noProof/>
        </w:rPr>
      </w:r>
      <w:r>
        <w:rPr>
          <w:noProof/>
        </w:rPr>
        <w:fldChar w:fldCharType="separate"/>
      </w:r>
      <w:r w:rsidR="002A259D">
        <w:rPr>
          <w:noProof/>
        </w:rPr>
        <w:t>43</w:t>
      </w:r>
      <w:r>
        <w:rPr>
          <w:noProof/>
        </w:rPr>
        <w:fldChar w:fldCharType="end"/>
      </w:r>
    </w:p>
    <w:p w14:paraId="3E149AC3"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Pr>
          <w:noProof/>
        </w:rPr>
        <w:t xml:space="preserve">Figure 8. A single simulation replicate from the scenario with a pulse of high mortality every 20 years while </w:t>
      </w:r>
      <m:oMath>
        <m:r>
          <m:rPr>
            <m:sty m:val="p"/>
          </m:rPr>
          <w:rPr>
            <w:rFonts w:ascii="Cambria Math" w:hAnsi="Cambria Math"/>
            <w:noProof/>
            <w:color w:val="000000" w:themeColor="text1"/>
          </w:rPr>
          <m:t>B&lt; B</m:t>
        </m:r>
        <m:r>
          <m:rPr>
            <m:nor/>
          </m:rPr>
          <w:rPr>
            <w:rFonts w:ascii="Cambria Math" w:hAnsi="Cambria Math"/>
            <w:noProof/>
            <w:color w:val="000000" w:themeColor="text1"/>
          </w:rPr>
          <m:t>lim</m:t>
        </m:r>
      </m:oMath>
      <w:r w:rsidRPr="00994748">
        <w:rPr>
          <w:noProof/>
          <w:color w:val="000000" w:themeColor="text1"/>
        </w:rPr>
        <w:t xml:space="preserve"> </w:t>
      </w:r>
      <w:r>
        <w:rPr>
          <w:noProof/>
        </w:rPr>
        <w:t>with half of average recruitment in the 1980s (pM20Lim_.5R). Plots show a) retrospective stock assessment performance, operating model spawning biomass trajectory and survey index of exploitable biomass, b) landed and actual catch, c) realized fishing mortality and d) recruitment numbers. Dashed lines represent actual catch (b), and target fishing mortality (c), respectively. Survey indices are consistently above SSB because they represent indices of abundance for survey exploitable biomass.</w:t>
      </w:r>
      <w:r>
        <w:rPr>
          <w:noProof/>
        </w:rPr>
        <w:tab/>
      </w:r>
      <w:r>
        <w:rPr>
          <w:noProof/>
        </w:rPr>
        <w:fldChar w:fldCharType="begin"/>
      </w:r>
      <w:r>
        <w:rPr>
          <w:noProof/>
        </w:rPr>
        <w:instrText xml:space="preserve"> PAGEREF _Toc335915450 \h </w:instrText>
      </w:r>
      <w:r>
        <w:rPr>
          <w:noProof/>
        </w:rPr>
      </w:r>
      <w:r>
        <w:rPr>
          <w:noProof/>
        </w:rPr>
        <w:fldChar w:fldCharType="separate"/>
      </w:r>
      <w:r w:rsidR="002A259D">
        <w:rPr>
          <w:noProof/>
        </w:rPr>
        <w:t>44</w:t>
      </w:r>
      <w:r>
        <w:rPr>
          <w:noProof/>
        </w:rPr>
        <w:fldChar w:fldCharType="end"/>
      </w:r>
    </w:p>
    <w:p w14:paraId="37820CC6"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Pr>
          <w:noProof/>
        </w:rPr>
        <w:t>Figure 9. A single simulation replicate from the scenario with a pulse of high mortality every 20 years and half of average recruitment in the 1980s (pM20_.5R). Plots show a) retrospective stock assessment performance, operating model spawning biomass trajectory and survey index of exploitable biomass, b) landed and actual catch, c) realized fishing mortality and d) recruitment numbers. Dashed lines represent catch including discards (b), and target fishing mortality (c), respectively. Survey indices are consistently above SSB because they represent indices of abundance for survey exploitable biomass.</w:t>
      </w:r>
      <w:r>
        <w:rPr>
          <w:noProof/>
        </w:rPr>
        <w:tab/>
      </w:r>
      <w:r>
        <w:rPr>
          <w:noProof/>
        </w:rPr>
        <w:fldChar w:fldCharType="begin"/>
      </w:r>
      <w:r>
        <w:rPr>
          <w:noProof/>
        </w:rPr>
        <w:instrText xml:space="preserve"> PAGEREF _Toc335915451 \h </w:instrText>
      </w:r>
      <w:r>
        <w:rPr>
          <w:noProof/>
        </w:rPr>
      </w:r>
      <w:r>
        <w:rPr>
          <w:noProof/>
        </w:rPr>
        <w:fldChar w:fldCharType="separate"/>
      </w:r>
      <w:r w:rsidR="002A259D">
        <w:rPr>
          <w:noProof/>
        </w:rPr>
        <w:t>45</w:t>
      </w:r>
      <w:r>
        <w:rPr>
          <w:noProof/>
        </w:rPr>
        <w:fldChar w:fldCharType="end"/>
      </w:r>
    </w:p>
    <w:p w14:paraId="1330CAEB"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Pr>
          <w:noProof/>
        </w:rPr>
        <w:lastRenderedPageBreak/>
        <w:t>Figure 10. Simulated spawning biomass (top) and catch (bottom) performance envelope plots for the all scenarios with</w:t>
      </w:r>
      <w:r w:rsidRPr="00994748">
        <w:rPr>
          <w:b/>
          <w:noProof/>
        </w:rPr>
        <w:t xml:space="preserve"> </w:t>
      </w:r>
      <w:r>
        <w:rPr>
          <w:noProof/>
        </w:rPr>
        <w:t>16% of average 1980s recruitment</w:t>
      </w:r>
      <w:r w:rsidRPr="00994748">
        <w:rPr>
          <w:b/>
          <w:noProof/>
        </w:rPr>
        <w:t xml:space="preserve"> </w:t>
      </w:r>
      <w:r>
        <w:rPr>
          <w:noProof/>
        </w:rPr>
        <w:t xml:space="preserve">during the projection period. Each pair of Biomass/Catch panels corresponds to the management procedures listed in section 2. Envelopes are for the projection period only (2017 – 2036) and include the median (thick black line) and central 90% of depletion and catch outcomes over 100 simulations (grey shading). The dashed line in the biomass plots represents </w:t>
      </w:r>
      <m:oMath>
        <m:r>
          <m:rPr>
            <m:sty m:val="p"/>
          </m:rPr>
          <w:rPr>
            <w:rFonts w:ascii="Cambria Math" w:hAnsi="Cambria Math"/>
            <w:noProof/>
            <w:color w:val="000000" w:themeColor="text1"/>
          </w:rPr>
          <m:t>B</m:t>
        </m:r>
        <m:r>
          <m:rPr>
            <m:nor/>
          </m:rPr>
          <w:rPr>
            <w:rFonts w:ascii="Cambria Math" w:hAnsi="Cambria Math"/>
            <w:noProof/>
            <w:color w:val="000000" w:themeColor="text1"/>
          </w:rPr>
          <m:t>lim</m:t>
        </m:r>
      </m:oMath>
      <w:r w:rsidRPr="00994748">
        <w:rPr>
          <w:noProof/>
          <w:color w:val="000000" w:themeColor="text1"/>
        </w:rPr>
        <w:t>.</w:t>
      </w:r>
      <w:r>
        <w:rPr>
          <w:noProof/>
        </w:rPr>
        <w:tab/>
      </w:r>
      <w:r>
        <w:rPr>
          <w:noProof/>
        </w:rPr>
        <w:fldChar w:fldCharType="begin"/>
      </w:r>
      <w:r>
        <w:rPr>
          <w:noProof/>
        </w:rPr>
        <w:instrText xml:space="preserve"> PAGEREF _Toc335915452 \h </w:instrText>
      </w:r>
      <w:r>
        <w:rPr>
          <w:noProof/>
        </w:rPr>
      </w:r>
      <w:r>
        <w:rPr>
          <w:noProof/>
        </w:rPr>
        <w:fldChar w:fldCharType="separate"/>
      </w:r>
      <w:r w:rsidR="002A259D">
        <w:rPr>
          <w:noProof/>
        </w:rPr>
        <w:t>46</w:t>
      </w:r>
      <w:r>
        <w:rPr>
          <w:noProof/>
        </w:rPr>
        <w:fldChar w:fldCharType="end"/>
      </w:r>
    </w:p>
    <w:p w14:paraId="51E55BAF"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Pr>
          <w:noProof/>
        </w:rPr>
        <w:t>Figure 11. Simulated spawning biomass (top) and catch (bottom) performance envelope plots for the constant all scenarios with</w:t>
      </w:r>
      <w:r w:rsidRPr="00994748">
        <w:rPr>
          <w:b/>
          <w:noProof/>
        </w:rPr>
        <w:t xml:space="preserve"> </w:t>
      </w:r>
      <w:r>
        <w:rPr>
          <w:noProof/>
        </w:rPr>
        <w:t>increasing recruitment</w:t>
      </w:r>
      <w:r w:rsidRPr="00994748">
        <w:rPr>
          <w:b/>
          <w:noProof/>
        </w:rPr>
        <w:t xml:space="preserve"> </w:t>
      </w:r>
      <w:r>
        <w:rPr>
          <w:noProof/>
        </w:rPr>
        <w:t xml:space="preserve">during the projection period. Each pair of Biomass/Catch panels corresponds to the management procedures listed in section 2. Envelopes are for the projection period only (2017 – 2036) and include the median (thick black line) and central 90% of depletion and catch outcomes over 100 simulations (grey shading). The dashed line in the biomass plots represents </w:t>
      </w:r>
      <m:oMath>
        <m:r>
          <m:rPr>
            <m:sty m:val="p"/>
          </m:rPr>
          <w:rPr>
            <w:rFonts w:ascii="Cambria Math" w:hAnsi="Cambria Math"/>
            <w:noProof/>
            <w:color w:val="000000" w:themeColor="text1"/>
          </w:rPr>
          <m:t>B</m:t>
        </m:r>
        <m:r>
          <m:rPr>
            <m:nor/>
          </m:rPr>
          <w:rPr>
            <w:rFonts w:ascii="Cambria Math" w:hAnsi="Cambria Math"/>
            <w:noProof/>
            <w:color w:val="000000" w:themeColor="text1"/>
          </w:rPr>
          <m:t>lim</m:t>
        </m:r>
      </m:oMath>
      <w:r w:rsidRPr="00994748">
        <w:rPr>
          <w:noProof/>
          <w:color w:val="000000" w:themeColor="text1"/>
        </w:rPr>
        <w:t>.</w:t>
      </w:r>
      <w:r>
        <w:rPr>
          <w:noProof/>
        </w:rPr>
        <w:tab/>
      </w:r>
      <w:r>
        <w:rPr>
          <w:noProof/>
        </w:rPr>
        <w:fldChar w:fldCharType="begin"/>
      </w:r>
      <w:r>
        <w:rPr>
          <w:noProof/>
        </w:rPr>
        <w:instrText xml:space="preserve"> PAGEREF _Toc335915453 \h </w:instrText>
      </w:r>
      <w:r>
        <w:rPr>
          <w:noProof/>
        </w:rPr>
      </w:r>
      <w:r>
        <w:rPr>
          <w:noProof/>
        </w:rPr>
        <w:fldChar w:fldCharType="separate"/>
      </w:r>
      <w:r w:rsidR="002A259D">
        <w:rPr>
          <w:noProof/>
        </w:rPr>
        <w:t>47</w:t>
      </w:r>
      <w:r>
        <w:rPr>
          <w:noProof/>
        </w:rPr>
        <w:fldChar w:fldCharType="end"/>
      </w:r>
    </w:p>
    <w:p w14:paraId="66FB18E5"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Pr>
          <w:noProof/>
        </w:rPr>
        <w:t>Figure 12. Simulated spawning biomass (top) and catch (bottom) performance envelope plots for the all scenarios with</w:t>
      </w:r>
      <w:r w:rsidRPr="00994748">
        <w:rPr>
          <w:b/>
          <w:noProof/>
        </w:rPr>
        <w:t xml:space="preserve"> </w:t>
      </w:r>
      <w:r>
        <w:rPr>
          <w:noProof/>
        </w:rPr>
        <w:t>50% of average 1980s recruitment</w:t>
      </w:r>
      <w:r w:rsidRPr="00994748">
        <w:rPr>
          <w:b/>
          <w:noProof/>
        </w:rPr>
        <w:t xml:space="preserve"> </w:t>
      </w:r>
      <w:r>
        <w:rPr>
          <w:noProof/>
        </w:rPr>
        <w:t xml:space="preserve">during the projection period. Each pair of Biomass/Catch panels corresponds to the management procedures listed in section 2. Envelopes are for the projection period only (2017 – 2036) and include the median (thick black line) and central 90% of depletion and catch outcomes over 100 simulations (grey shading). The dashed line in the biomass plots represents </w:t>
      </w:r>
      <m:oMath>
        <m:r>
          <m:rPr>
            <m:sty m:val="p"/>
          </m:rPr>
          <w:rPr>
            <w:rFonts w:ascii="Cambria Math" w:hAnsi="Cambria Math"/>
            <w:noProof/>
            <w:color w:val="000000" w:themeColor="text1"/>
          </w:rPr>
          <m:t>B</m:t>
        </m:r>
        <m:r>
          <m:rPr>
            <m:nor/>
          </m:rPr>
          <w:rPr>
            <w:rFonts w:ascii="Cambria Math" w:hAnsi="Cambria Math"/>
            <w:noProof/>
            <w:color w:val="000000" w:themeColor="text1"/>
          </w:rPr>
          <m:t>lim</m:t>
        </m:r>
      </m:oMath>
      <w:r w:rsidRPr="00994748">
        <w:rPr>
          <w:noProof/>
          <w:color w:val="000000" w:themeColor="text1"/>
        </w:rPr>
        <w:t>.</w:t>
      </w:r>
      <w:r>
        <w:rPr>
          <w:noProof/>
        </w:rPr>
        <w:tab/>
      </w:r>
      <w:r>
        <w:rPr>
          <w:noProof/>
        </w:rPr>
        <w:fldChar w:fldCharType="begin"/>
      </w:r>
      <w:r>
        <w:rPr>
          <w:noProof/>
        </w:rPr>
        <w:instrText xml:space="preserve"> PAGEREF _Toc335915454 \h </w:instrText>
      </w:r>
      <w:r>
        <w:rPr>
          <w:noProof/>
        </w:rPr>
      </w:r>
      <w:r>
        <w:rPr>
          <w:noProof/>
        </w:rPr>
        <w:fldChar w:fldCharType="separate"/>
      </w:r>
      <w:r w:rsidR="002A259D">
        <w:rPr>
          <w:noProof/>
        </w:rPr>
        <w:t>48</w:t>
      </w:r>
      <w:r>
        <w:rPr>
          <w:noProof/>
        </w:rPr>
        <w:fldChar w:fldCharType="end"/>
      </w:r>
    </w:p>
    <w:p w14:paraId="49F6FE9B" w14:textId="77777777" w:rsidR="005D58CA" w:rsidRDefault="005D58CA">
      <w:pPr>
        <w:pStyle w:val="TableofFigures"/>
        <w:tabs>
          <w:tab w:val="right" w:leader="dot" w:pos="9350"/>
        </w:tabs>
        <w:rPr>
          <w:rFonts w:asciiTheme="minorHAnsi" w:eastAsiaTheme="minorEastAsia" w:hAnsiTheme="minorHAnsi" w:cstheme="minorBidi"/>
          <w:noProof/>
          <w:sz w:val="24"/>
          <w:szCs w:val="24"/>
          <w:lang w:eastAsia="ja-JP"/>
        </w:rPr>
      </w:pPr>
      <w:r>
        <w:rPr>
          <w:noProof/>
        </w:rPr>
        <w:t>Figure 13. Fishing mortality envelope plots for the F0.1 management procedure under 4 combinations of the most and least optimistic mortality and recruitment scenarios. Large spikes in realised fishing mortality in the pM20 scenarios are the result of increased natural mortality, driving biomass down and increasing assessment error.</w:t>
      </w:r>
      <w:r>
        <w:rPr>
          <w:noProof/>
        </w:rPr>
        <w:tab/>
      </w:r>
      <w:r>
        <w:rPr>
          <w:noProof/>
        </w:rPr>
        <w:fldChar w:fldCharType="begin"/>
      </w:r>
      <w:r>
        <w:rPr>
          <w:noProof/>
        </w:rPr>
        <w:instrText xml:space="preserve"> PAGEREF _Toc335915455 \h </w:instrText>
      </w:r>
      <w:r>
        <w:rPr>
          <w:noProof/>
        </w:rPr>
      </w:r>
      <w:r>
        <w:rPr>
          <w:noProof/>
        </w:rPr>
        <w:fldChar w:fldCharType="separate"/>
      </w:r>
      <w:r w:rsidR="002A259D">
        <w:rPr>
          <w:noProof/>
        </w:rPr>
        <w:t>49</w:t>
      </w:r>
      <w:r>
        <w:rPr>
          <w:noProof/>
        </w:rPr>
        <w:fldChar w:fldCharType="end"/>
      </w:r>
    </w:p>
    <w:p w14:paraId="6FA163AF" w14:textId="77777777" w:rsidR="000B496A" w:rsidRDefault="000B496A" w:rsidP="000B496A">
      <w:pPr>
        <w:pStyle w:val="BodyText"/>
      </w:pPr>
      <w:r w:rsidRPr="003A6DDA">
        <w:rPr>
          <w:highlight w:val="yellow"/>
        </w:rPr>
        <w:fldChar w:fldCharType="end"/>
      </w:r>
      <w:r>
        <w:br w:type="page"/>
      </w:r>
    </w:p>
    <w:p w14:paraId="1D7A326D" w14:textId="77777777" w:rsidR="000B496A" w:rsidRPr="00E73CFF" w:rsidRDefault="000B496A" w:rsidP="000B496A">
      <w:pPr>
        <w:pStyle w:val="AbstractHeading"/>
      </w:pPr>
      <w:bookmarkStart w:id="3" w:name="_Toc390686882"/>
      <w:bookmarkStart w:id="4" w:name="_Toc407627992"/>
      <w:bookmarkStart w:id="5" w:name="_Toc327190654"/>
      <w:r>
        <w:lastRenderedPageBreak/>
        <w:t>Abstract</w:t>
      </w:r>
      <w:bookmarkEnd w:id="3"/>
      <w:bookmarkEnd w:id="4"/>
      <w:bookmarkEnd w:id="5"/>
    </w:p>
    <w:p w14:paraId="73ED5131" w14:textId="77777777" w:rsidR="000B496A" w:rsidRDefault="000B496A" w:rsidP="000B496A">
      <w:pPr>
        <w:pStyle w:val="BodyText"/>
        <w:rPr>
          <w:highlight w:val="yellow"/>
        </w:rPr>
      </w:pPr>
    </w:p>
    <w:p w14:paraId="7250BD95" w14:textId="77777777" w:rsidR="000B496A" w:rsidRDefault="000B496A" w:rsidP="000B496A">
      <w:pPr>
        <w:pStyle w:val="BodyText"/>
        <w:rPr>
          <w:highlight w:val="yellow"/>
        </w:rPr>
      </w:pPr>
    </w:p>
    <w:p w14:paraId="0030240D" w14:textId="5C212BF2" w:rsidR="006263C7" w:rsidRPr="006263C7" w:rsidRDefault="000B496A" w:rsidP="006263C7">
      <w:pPr>
        <w:pStyle w:val="BodyText"/>
      </w:pPr>
      <w:r w:rsidRPr="008F1A18">
        <w:t xml:space="preserve">Recent assessments for Canada's 2J3KL northern cod stock indicate that brief periods of extremely high natural mortality rates for adult cod can lead to stock collapse even in the presence of </w:t>
      </w:r>
      <w:r w:rsidR="000B536D">
        <w:t>theoretically conservative</w:t>
      </w:r>
      <w:r w:rsidRPr="008F1A18">
        <w:t xml:space="preserve"> fishing mortality rates</w:t>
      </w:r>
      <w:r w:rsidR="000B536D">
        <w:t xml:space="preserve"> (e.g., </w:t>
      </w:r>
      <w:r w:rsidR="000B536D" w:rsidRPr="00BD67EF">
        <w:rPr>
          <w:i/>
        </w:rPr>
        <w:t>F</w:t>
      </w:r>
      <w:r w:rsidR="000B536D" w:rsidRPr="000B536D">
        <w:rPr>
          <w:vertAlign w:val="subscript"/>
        </w:rPr>
        <w:t>0.1</w:t>
      </w:r>
      <w:r w:rsidR="000B536D">
        <w:t>)</w:t>
      </w:r>
      <w:r w:rsidRPr="008F1A18">
        <w:t xml:space="preserve">. </w:t>
      </w:r>
      <w:r w:rsidR="003D3CF3">
        <w:t xml:space="preserve">Future non-stationarity </w:t>
      </w:r>
      <w:r w:rsidR="000B536D">
        <w:t xml:space="preserve">in demographic rates of cod, as well as potential errors in assessment of stock abundance, should </w:t>
      </w:r>
      <w:r w:rsidR="003D3CF3">
        <w:t xml:space="preserve">therefore </w:t>
      </w:r>
      <w:r w:rsidR="000B536D">
        <w:t>be taken into account when evaluating future rebuilding strategies.</w:t>
      </w:r>
      <w:r w:rsidRPr="008F1A18">
        <w:t xml:space="preserve"> This paper develops a closed-loop simulation framework for evaluating </w:t>
      </w:r>
      <w:r w:rsidR="000B536D">
        <w:t>possible</w:t>
      </w:r>
      <w:r w:rsidRPr="008F1A18">
        <w:t xml:space="preserve"> harvest strategies for Canada's </w:t>
      </w:r>
      <w:r w:rsidR="003D3CF3" w:rsidRPr="008F1A18">
        <w:t xml:space="preserve">2J3KL </w:t>
      </w:r>
      <w:r w:rsidRPr="008F1A18">
        <w:t xml:space="preserve">northern cod fishery. </w:t>
      </w:r>
      <w:r w:rsidR="00D855A1" w:rsidRPr="008F1A18">
        <w:t xml:space="preserve">Key components of the framework </w:t>
      </w:r>
      <w:r w:rsidR="003D3CF3">
        <w:t>include</w:t>
      </w:r>
      <w:r w:rsidR="00D855A1" w:rsidRPr="008F1A18">
        <w:t xml:space="preserve">: (1) operating models that reflect a range of potential future changes </w:t>
      </w:r>
      <w:r w:rsidR="00D855A1">
        <w:t xml:space="preserve">in </w:t>
      </w:r>
      <w:r w:rsidR="00C60A08">
        <w:t>natural mortality, growth rate, and productivity</w:t>
      </w:r>
      <w:r w:rsidR="00D855A1">
        <w:t xml:space="preserve"> of cod, as well as changes in fishery age-selectivity</w:t>
      </w:r>
      <w:r w:rsidR="00D855A1" w:rsidRPr="008F1A18">
        <w:t xml:space="preserve">, (2) candidate management procedures (MP) comprised of data, stock assessment, and harvest control rules (HCR) </w:t>
      </w:r>
      <w:r w:rsidR="00D855A1">
        <w:t>for determining annual catch limits</w:t>
      </w:r>
      <w:r w:rsidR="00D855A1" w:rsidRPr="008F1A18">
        <w:t>; and (3) biolog</w:t>
      </w:r>
      <w:r w:rsidR="00FB2601">
        <w:t>ical limit (</w:t>
      </w:r>
      <w:proofErr w:type="spellStart"/>
      <w:r w:rsidR="00FB2601" w:rsidRPr="008665FE">
        <w:rPr>
          <w:i/>
        </w:rPr>
        <w:t>B</w:t>
      </w:r>
      <w:r w:rsidR="00FB2601" w:rsidRPr="00FB2601">
        <w:rPr>
          <w:vertAlign w:val="subscript"/>
        </w:rPr>
        <w:t>lim</w:t>
      </w:r>
      <w:proofErr w:type="spellEnd"/>
      <w:r w:rsidR="00FB2601">
        <w:t xml:space="preserve"> = 840,000 t</w:t>
      </w:r>
      <w:r w:rsidR="00D855A1" w:rsidRPr="008F1A18">
        <w:t>)</w:t>
      </w:r>
      <w:r w:rsidR="00F05EF0">
        <w:t xml:space="preserve"> and upper stock (2</w:t>
      </w:r>
      <w:r w:rsidR="00F05EF0" w:rsidRPr="008665FE">
        <w:rPr>
          <w:i/>
        </w:rPr>
        <w:t>B</w:t>
      </w:r>
      <w:r w:rsidR="00F05EF0" w:rsidRPr="00F05EF0">
        <w:rPr>
          <w:vertAlign w:val="subscript"/>
        </w:rPr>
        <w:t>lim</w:t>
      </w:r>
      <w:r w:rsidR="00F05EF0">
        <w:t xml:space="preserve"> = 1,680,000 t) reference points </w:t>
      </w:r>
      <w:r w:rsidR="00300472">
        <w:t xml:space="preserve">used to derive </w:t>
      </w:r>
      <w:r w:rsidR="00D855A1" w:rsidRPr="008F1A18">
        <w:t xml:space="preserve">harvest strategy performance metrics. </w:t>
      </w:r>
      <w:r w:rsidR="00C60A08">
        <w:t xml:space="preserve">We demonstrate the properties of the simulation framework in an example performance evaluation for an F0.1 harvest strategy. </w:t>
      </w:r>
      <w:r w:rsidR="000B536D">
        <w:t xml:space="preserve">A </w:t>
      </w:r>
      <w:r w:rsidRPr="008F1A18">
        <w:t xml:space="preserve">statistical catch-at-age (SCA) stock assessment </w:t>
      </w:r>
      <w:r w:rsidR="000B536D">
        <w:t xml:space="preserve">model is simulated </w:t>
      </w:r>
      <w:r w:rsidR="00C60A08">
        <w:t xml:space="preserve">within the MP </w:t>
      </w:r>
      <w:r w:rsidR="000B536D">
        <w:t xml:space="preserve">to </w:t>
      </w:r>
      <w:r w:rsidRPr="008F1A18">
        <w:t xml:space="preserve">mimic realistic </w:t>
      </w:r>
      <w:r w:rsidR="000B536D">
        <w:t>errors and time lags in assessing cod abundance</w:t>
      </w:r>
      <w:r w:rsidR="008A4D8B">
        <w:t xml:space="preserve"> and natural mortality</w:t>
      </w:r>
      <w:r w:rsidR="00577034">
        <w:t xml:space="preserve"> estimates</w:t>
      </w:r>
      <w:r w:rsidR="000B536D">
        <w:t xml:space="preserve">. </w:t>
      </w:r>
      <w:r w:rsidRPr="008F1A18">
        <w:t xml:space="preserve">The </w:t>
      </w:r>
      <w:r w:rsidR="00D855A1">
        <w:t>operating</w:t>
      </w:r>
      <w:r w:rsidRPr="008F1A18">
        <w:t xml:space="preserve"> model history (1983-2014) is populated with historical estimates for recruitment, natural mortality, and growth rates of cod based on the most recent 2J3KL stock assessments. </w:t>
      </w:r>
      <w:r w:rsidR="003C25AE">
        <w:t>This singular</w:t>
      </w:r>
      <w:r w:rsidR="00EC6530">
        <w:t xml:space="preserve"> history was combined with </w:t>
      </w:r>
      <w:r w:rsidR="0060711A">
        <w:t>4</w:t>
      </w:r>
      <w:r w:rsidRPr="008F1A18">
        <w:t xml:space="preserve"> scenarios for future natural mortality p</w:t>
      </w:r>
      <w:r>
        <w:t>atterns</w:t>
      </w:r>
      <w:r w:rsidR="006C2B62">
        <w:t xml:space="preserve"> and three scenarios for recruitment</w:t>
      </w:r>
      <w:r>
        <w:t xml:space="preserve">. </w:t>
      </w:r>
      <w:r w:rsidR="00EC6530">
        <w:t>The</w:t>
      </w:r>
      <w:r>
        <w:t xml:space="preserve"> first </w:t>
      </w:r>
      <w:r w:rsidR="006C2B62" w:rsidRPr="006C2B62">
        <w:rPr>
          <w:i/>
        </w:rPr>
        <w:t>M</w:t>
      </w:r>
      <w:r w:rsidR="006C2B62">
        <w:t xml:space="preserve"> </w:t>
      </w:r>
      <w:r>
        <w:t>scenario</w:t>
      </w:r>
      <w:r w:rsidRPr="008F1A18">
        <w:t xml:space="preserve"> </w:t>
      </w:r>
      <w:r w:rsidR="00EC6530">
        <w:t xml:space="preserve">assumes that future </w:t>
      </w:r>
      <w:r w:rsidR="00EC6530" w:rsidRPr="00CE7892">
        <w:rPr>
          <w:i/>
        </w:rPr>
        <w:t>M</w:t>
      </w:r>
      <w:r w:rsidR="00EC6530">
        <w:t xml:space="preserve"> fluctuates in a random walk pattern around the present (</w:t>
      </w:r>
      <w:r w:rsidR="00FA6F01" w:rsidRPr="00FA6F01">
        <w:rPr>
          <w:i/>
        </w:rPr>
        <w:t>M</w:t>
      </w:r>
      <w:r w:rsidR="00EC6530" w:rsidRPr="00FA6F01">
        <w:rPr>
          <w:vertAlign w:val="subscript"/>
        </w:rPr>
        <w:t>2014</w:t>
      </w:r>
      <w:r w:rsidR="00EC6530">
        <w:t>) value</w:t>
      </w:r>
      <w:r w:rsidR="003C25AE">
        <w:t>, while t</w:t>
      </w:r>
      <w:r w:rsidR="00EC6530">
        <w:t xml:space="preserve">he remaining </w:t>
      </w:r>
      <w:r>
        <w:t xml:space="preserve">three </w:t>
      </w:r>
      <w:r w:rsidRPr="00E96B3D">
        <w:t>scenario</w:t>
      </w:r>
      <w:r>
        <w:t>s</w:t>
      </w:r>
      <w:r w:rsidRPr="00E96B3D">
        <w:t xml:space="preserve"> </w:t>
      </w:r>
      <w:r w:rsidRPr="008F1A18">
        <w:t xml:space="preserve">assume </w:t>
      </w:r>
      <w:r w:rsidR="00EC6530">
        <w:t xml:space="preserve">that </w:t>
      </w:r>
      <w:r w:rsidR="003C25AE">
        <w:t>future</w:t>
      </w:r>
      <w:r w:rsidRPr="008F1A18">
        <w:t xml:space="preserve"> nat</w:t>
      </w:r>
      <w:r w:rsidR="003C25AE">
        <w:t xml:space="preserve">ural mortality patterns exhibit </w:t>
      </w:r>
      <w:r w:rsidRPr="008F1A18">
        <w:t>short-term pulses of extreme mortality</w:t>
      </w:r>
      <w:r w:rsidR="00A377F5">
        <w:t xml:space="preserve"> (6</w:t>
      </w:r>
      <w:r w:rsidR="003C25AE">
        <w:t>.5</w:t>
      </w:r>
      <w:r w:rsidR="003C25AE" w:rsidRPr="003C25AE">
        <w:rPr>
          <w:i/>
        </w:rPr>
        <w:t>M</w:t>
      </w:r>
      <w:r w:rsidR="003C25AE" w:rsidRPr="003C25AE">
        <w:rPr>
          <w:vertAlign w:val="subscript"/>
        </w:rPr>
        <w:t>2014</w:t>
      </w:r>
      <w:r w:rsidR="003C25AE">
        <w:t>)</w:t>
      </w:r>
      <w:r w:rsidR="00EC6530">
        <w:t xml:space="preserve"> occurring at either 20 or 40 year intervals, or at 20-year intervals only while the stock is below </w:t>
      </w:r>
      <w:proofErr w:type="spellStart"/>
      <w:r w:rsidR="00EC6530">
        <w:t>B</w:t>
      </w:r>
      <w:r w:rsidR="00EC6530" w:rsidRPr="00EC6530">
        <w:rPr>
          <w:vertAlign w:val="subscript"/>
        </w:rPr>
        <w:t>lim</w:t>
      </w:r>
      <w:proofErr w:type="spellEnd"/>
      <w:r w:rsidR="00464E5B">
        <w:t>.</w:t>
      </w:r>
      <w:r w:rsidRPr="008F1A18">
        <w:t xml:space="preserve"> </w:t>
      </w:r>
      <w:r w:rsidR="006263C7" w:rsidRPr="006263C7">
        <w:t xml:space="preserve">The three recruitment scenarios </w:t>
      </w:r>
      <w:r w:rsidR="006263C7">
        <w:t>include</w:t>
      </w:r>
      <w:r w:rsidR="006263C7" w:rsidRPr="006263C7">
        <w:t xml:space="preserve"> </w:t>
      </w:r>
      <w:r w:rsidR="006263C7">
        <w:t>(</w:t>
      </w:r>
      <w:proofErr w:type="spellStart"/>
      <w:r w:rsidR="006263C7">
        <w:t>i</w:t>
      </w:r>
      <w:proofErr w:type="spellEnd"/>
      <w:r w:rsidR="006263C7">
        <w:t xml:space="preserve">) </w:t>
      </w:r>
      <w:r w:rsidR="006263C7" w:rsidRPr="006263C7">
        <w:t xml:space="preserve">constant at the recent average recruitment from 2005 - 2014, (ii) 50% of 1980s mean recruitment, </w:t>
      </w:r>
      <w:r w:rsidR="006263C7">
        <w:t xml:space="preserve">or </w:t>
      </w:r>
      <w:r w:rsidR="006263C7" w:rsidRPr="006263C7">
        <w:t>(iii) an increasing trend from the recent average to half the 1980s average.</w:t>
      </w:r>
    </w:p>
    <w:p w14:paraId="50FCB86A" w14:textId="155A1292" w:rsidR="000B496A" w:rsidRPr="008F1A18" w:rsidRDefault="000B496A" w:rsidP="00EC6530">
      <w:pPr>
        <w:pStyle w:val="BodyText"/>
      </w:pPr>
    </w:p>
    <w:p w14:paraId="0A3BABE1" w14:textId="77777777" w:rsidR="000B496A" w:rsidRDefault="000B496A" w:rsidP="000B496A">
      <w:pPr>
        <w:pStyle w:val="BodyText"/>
      </w:pPr>
    </w:p>
    <w:p w14:paraId="2E3D8366" w14:textId="77777777" w:rsidR="000B496A" w:rsidRPr="00325815" w:rsidRDefault="000B496A" w:rsidP="000B496A">
      <w:pPr>
        <w:pStyle w:val="TranslatedTitle"/>
        <w:rPr>
          <w:color w:val="008000"/>
        </w:rPr>
      </w:pPr>
      <w:r w:rsidRPr="000B1AEC">
        <w:br w:type="page"/>
      </w:r>
      <w:r w:rsidRPr="001663A4">
        <w:lastRenderedPageBreak/>
        <w:t>CSAS will replace this text with the French title (Style – Translated Title)</w:t>
      </w:r>
    </w:p>
    <w:p w14:paraId="08E69D6D" w14:textId="77777777" w:rsidR="000B496A" w:rsidRPr="00136444" w:rsidRDefault="000B496A" w:rsidP="000B496A">
      <w:pPr>
        <w:pStyle w:val="AbstractHeading"/>
      </w:pPr>
      <w:bookmarkStart w:id="6" w:name="_Toc390686883"/>
      <w:bookmarkStart w:id="7" w:name="_Toc407627993"/>
      <w:bookmarkStart w:id="8" w:name="_Toc327190655"/>
      <w:r w:rsidRPr="00136444">
        <w:t>Résumé</w:t>
      </w:r>
      <w:bookmarkEnd w:id="6"/>
      <w:bookmarkEnd w:id="7"/>
      <w:bookmarkEnd w:id="8"/>
    </w:p>
    <w:p w14:paraId="12320903" w14:textId="77777777" w:rsidR="000B496A" w:rsidRPr="00AD4B9F" w:rsidRDefault="000B496A" w:rsidP="000B496A">
      <w:pPr>
        <w:pStyle w:val="BodyText"/>
      </w:pPr>
      <w:r>
        <w:t>P</w:t>
      </w:r>
      <w:r w:rsidRPr="00AD4B9F">
        <w:t xml:space="preserve">lace holder for the </w:t>
      </w:r>
      <w:r>
        <w:t>French translation of the Summary</w:t>
      </w:r>
    </w:p>
    <w:p w14:paraId="2490643A" w14:textId="7C16CCDE" w:rsidR="000B496A" w:rsidRPr="00AD4B9F" w:rsidRDefault="000B496A" w:rsidP="000B496A">
      <w:pPr>
        <w:pStyle w:val="BodyText"/>
        <w:sectPr w:rsidR="000B496A" w:rsidRPr="00AD4B9F" w:rsidSect="00DA68D4">
          <w:footerReference w:type="default" r:id="rId27"/>
          <w:pgSz w:w="12240" w:h="15840"/>
          <w:pgMar w:top="1440" w:right="1440" w:bottom="1440" w:left="1440" w:header="720" w:footer="619" w:gutter="0"/>
          <w:pgNumType w:fmt="lowerRoman" w:start="3"/>
          <w:cols w:space="720"/>
        </w:sectPr>
      </w:pPr>
      <w:r>
        <w:rPr>
          <w:b/>
          <w:bCs/>
        </w:rPr>
        <w:t>Error! Hyperlink reference not valid.</w:t>
      </w:r>
    </w:p>
    <w:p w14:paraId="5261B805" w14:textId="77777777" w:rsidR="000B496A" w:rsidRPr="004F1348" w:rsidRDefault="000B496A" w:rsidP="000B496A">
      <w:pPr>
        <w:pStyle w:val="Heading1"/>
      </w:pPr>
      <w:bookmarkStart w:id="9" w:name="_Toc390686884"/>
      <w:bookmarkStart w:id="10" w:name="_Toc407627994"/>
      <w:bookmarkStart w:id="11" w:name="_Toc327190656"/>
      <w:r w:rsidRPr="00FF1077">
        <w:lastRenderedPageBreak/>
        <w:t>introduction</w:t>
      </w:r>
      <w:bookmarkEnd w:id="9"/>
      <w:bookmarkEnd w:id="10"/>
      <w:bookmarkEnd w:id="11"/>
    </w:p>
    <w:p w14:paraId="09DD8571" w14:textId="3D7818CC" w:rsidR="000B496A" w:rsidRPr="00231D46" w:rsidRDefault="000B496A" w:rsidP="00B06BC6">
      <w:pPr>
        <w:spacing w:line="360" w:lineRule="auto"/>
        <w:rPr>
          <w:rFonts w:cs="Arial"/>
          <w:color w:val="000000"/>
        </w:rPr>
      </w:pPr>
      <w:r w:rsidRPr="00231D46">
        <w:rPr>
          <w:rFonts w:cs="Arial"/>
          <w:color w:val="000000"/>
        </w:rPr>
        <w:t xml:space="preserve">Recent stock assessments suggest that the 2J3KL cod stock may be rebuilding from a severely depleted historical state. The original collapse of this stock in the early 1990s was initially attributed to fishing; however, in hindsight, it appears that elevated natural mortality </w:t>
      </w:r>
      <w:r w:rsidR="00EB1E94">
        <w:rPr>
          <w:rFonts w:cs="Arial"/>
          <w:color w:val="000000"/>
        </w:rPr>
        <w:t xml:space="preserve">could have been </w:t>
      </w:r>
      <w:r w:rsidRPr="00231D46">
        <w:rPr>
          <w:rFonts w:cs="Arial"/>
          <w:color w:val="000000"/>
        </w:rPr>
        <w:t xml:space="preserve">a </w:t>
      </w:r>
      <w:r w:rsidR="00EB1E94">
        <w:rPr>
          <w:rFonts w:cs="Arial"/>
          <w:color w:val="000000"/>
        </w:rPr>
        <w:t xml:space="preserve">key </w:t>
      </w:r>
      <w:r w:rsidRPr="00231D46">
        <w:rPr>
          <w:rFonts w:cs="Arial"/>
          <w:color w:val="000000"/>
        </w:rPr>
        <w:t xml:space="preserve">contributing factor to the rapid </w:t>
      </w:r>
      <w:r w:rsidR="00EB13BA">
        <w:rPr>
          <w:rFonts w:cs="Arial"/>
          <w:color w:val="000000"/>
        </w:rPr>
        <w:t>decline</w:t>
      </w:r>
      <w:r w:rsidRPr="00231D46">
        <w:rPr>
          <w:rFonts w:cs="Arial"/>
          <w:color w:val="000000"/>
        </w:rPr>
        <w:t xml:space="preserve"> in stock biomass over a short time (</w:t>
      </w:r>
      <w:proofErr w:type="spellStart"/>
      <w:r w:rsidRPr="00231D46">
        <w:rPr>
          <w:rFonts w:cs="Arial"/>
          <w:color w:val="000000"/>
        </w:rPr>
        <w:t>Cadigan</w:t>
      </w:r>
      <w:proofErr w:type="spellEnd"/>
      <w:r w:rsidRPr="00231D46">
        <w:rPr>
          <w:rFonts w:cs="Arial"/>
          <w:color w:val="000000"/>
        </w:rPr>
        <w:t xml:space="preserve"> 2016; CSAP 2016 proceedings). A return of natural mortality to levels observed prior to the collapse</w:t>
      </w:r>
      <w:r w:rsidR="00EB13BA">
        <w:rPr>
          <w:rFonts w:cs="Arial"/>
          <w:color w:val="000000"/>
        </w:rPr>
        <w:t xml:space="preserve">, combined with </w:t>
      </w:r>
      <w:r w:rsidRPr="00231D46">
        <w:rPr>
          <w:rFonts w:cs="Arial"/>
          <w:color w:val="000000"/>
        </w:rPr>
        <w:t>relatively strong recruitment</w:t>
      </w:r>
      <w:r w:rsidR="00EB13BA">
        <w:rPr>
          <w:rFonts w:cs="Arial"/>
          <w:color w:val="000000"/>
        </w:rPr>
        <w:t>,</w:t>
      </w:r>
      <w:r w:rsidRPr="00231D46">
        <w:rPr>
          <w:rFonts w:cs="Arial"/>
          <w:color w:val="000000"/>
        </w:rPr>
        <w:t xml:space="preserve"> </w:t>
      </w:r>
      <w:r w:rsidR="00EB13BA">
        <w:rPr>
          <w:rFonts w:cs="Arial"/>
          <w:color w:val="000000"/>
        </w:rPr>
        <w:t xml:space="preserve">have led to sustained biomass growth </w:t>
      </w:r>
      <w:r>
        <w:rPr>
          <w:rFonts w:cs="Arial"/>
          <w:color w:val="000000"/>
        </w:rPr>
        <w:t xml:space="preserve">to </w:t>
      </w:r>
      <w:r w:rsidRPr="00231D46">
        <w:rPr>
          <w:rFonts w:cs="Arial"/>
          <w:color w:val="000000"/>
        </w:rPr>
        <w:t xml:space="preserve">near 30% of </w:t>
      </w:r>
      <w:proofErr w:type="spellStart"/>
      <w:r w:rsidRPr="00231D46">
        <w:rPr>
          <w:rFonts w:cs="Arial"/>
          <w:color w:val="000000"/>
        </w:rPr>
        <w:t>BLim</w:t>
      </w:r>
      <w:proofErr w:type="spellEnd"/>
      <w:r w:rsidRPr="00231D46">
        <w:rPr>
          <w:rFonts w:cs="Arial"/>
          <w:color w:val="000000"/>
        </w:rPr>
        <w:t xml:space="preserve">. Continued </w:t>
      </w:r>
      <w:r w:rsidR="00EB13BA">
        <w:rPr>
          <w:rFonts w:cs="Arial"/>
          <w:color w:val="000000"/>
        </w:rPr>
        <w:t>biomass growth at this pace c</w:t>
      </w:r>
      <w:r w:rsidRPr="00231D46">
        <w:rPr>
          <w:rFonts w:cs="Arial"/>
          <w:color w:val="000000"/>
        </w:rPr>
        <w:t xml:space="preserve">ould potentially re-establish directed commercial cod fisheries in the near future. </w:t>
      </w:r>
    </w:p>
    <w:p w14:paraId="1254E990" w14:textId="78448799" w:rsidR="000B496A" w:rsidRPr="00231D46" w:rsidRDefault="000B496A" w:rsidP="00B06BC6">
      <w:pPr>
        <w:spacing w:line="360" w:lineRule="auto"/>
        <w:rPr>
          <w:rFonts w:cs="Arial"/>
          <w:color w:val="000000"/>
        </w:rPr>
      </w:pPr>
      <w:r w:rsidRPr="00231D46">
        <w:rPr>
          <w:rFonts w:cs="Arial"/>
          <w:color w:val="000000"/>
        </w:rPr>
        <w:t xml:space="preserve">Renewing the fishery for northern cod requires a harvest strategy designed to take into account uncertainties in cod stock abundance and dynamics as well as fishery </w:t>
      </w:r>
      <w:r w:rsidR="00EA5594">
        <w:rPr>
          <w:rFonts w:cs="Arial"/>
          <w:color w:val="000000"/>
        </w:rPr>
        <w:t xml:space="preserve">economic preferences. </w:t>
      </w:r>
      <w:r w:rsidR="00322E25">
        <w:rPr>
          <w:rFonts w:cs="Arial"/>
          <w:color w:val="000000"/>
        </w:rPr>
        <w:t xml:space="preserve">Current </w:t>
      </w:r>
      <w:r w:rsidRPr="00231D46">
        <w:rPr>
          <w:rFonts w:cs="Arial"/>
          <w:color w:val="000000"/>
        </w:rPr>
        <w:t>stock assessment models, regardless of complexity, are not capable of providing the information needed to design such harvest strategies</w:t>
      </w:r>
      <w:r w:rsidR="00FC7351">
        <w:rPr>
          <w:rFonts w:cs="Arial"/>
          <w:color w:val="000000"/>
        </w:rPr>
        <w:t xml:space="preserve"> because they do not adequately account for feedbacks between future </w:t>
      </w:r>
      <w:r w:rsidR="004938BF">
        <w:rPr>
          <w:rFonts w:cs="Arial"/>
          <w:color w:val="000000"/>
        </w:rPr>
        <w:t xml:space="preserve">management procedures (i.e., combinations </w:t>
      </w:r>
      <w:proofErr w:type="gramStart"/>
      <w:r w:rsidR="004938BF">
        <w:rPr>
          <w:rFonts w:cs="Arial"/>
          <w:color w:val="000000"/>
        </w:rPr>
        <w:t>of  data</w:t>
      </w:r>
      <w:proofErr w:type="gramEnd"/>
      <w:r w:rsidR="004938BF">
        <w:rPr>
          <w:rFonts w:cs="Arial"/>
          <w:color w:val="000000"/>
        </w:rPr>
        <w:t xml:space="preserve">, assessment,  and harvest control rule) </w:t>
      </w:r>
      <w:r w:rsidR="00FC7351">
        <w:rPr>
          <w:rFonts w:cs="Arial"/>
          <w:color w:val="000000"/>
        </w:rPr>
        <w:t xml:space="preserve">and </w:t>
      </w:r>
      <w:r w:rsidR="00236EF9">
        <w:rPr>
          <w:rFonts w:cs="Arial"/>
          <w:color w:val="000000"/>
        </w:rPr>
        <w:t>performance measures related to</w:t>
      </w:r>
      <w:r w:rsidR="004938BF">
        <w:rPr>
          <w:rFonts w:cs="Arial"/>
          <w:color w:val="000000"/>
        </w:rPr>
        <w:t xml:space="preserve"> stock biomass and fishery outcomes (e.g.,</w:t>
      </w:r>
      <w:r w:rsidR="00236EF9">
        <w:rPr>
          <w:rFonts w:cs="Arial"/>
          <w:color w:val="000000"/>
        </w:rPr>
        <w:t xml:space="preserve"> </w:t>
      </w:r>
      <w:r w:rsidR="004938BF">
        <w:rPr>
          <w:rFonts w:cs="Arial"/>
          <w:color w:val="000000"/>
        </w:rPr>
        <w:t xml:space="preserve">yield, </w:t>
      </w:r>
      <w:r w:rsidR="00236EF9">
        <w:rPr>
          <w:rFonts w:cs="Arial"/>
          <w:color w:val="000000"/>
        </w:rPr>
        <w:t>variability in yield, and risk</w:t>
      </w:r>
      <w:r w:rsidR="004938BF">
        <w:rPr>
          <w:rFonts w:cs="Arial"/>
          <w:color w:val="000000"/>
        </w:rPr>
        <w:t>)</w:t>
      </w:r>
      <w:r w:rsidRPr="00231D46">
        <w:rPr>
          <w:rFonts w:cs="Arial"/>
          <w:color w:val="000000"/>
        </w:rPr>
        <w:t>. Closed-loop computer simulations are currently the only practical way to</w:t>
      </w:r>
      <w:r w:rsidR="001C15E9">
        <w:rPr>
          <w:rFonts w:cs="Arial"/>
          <w:color w:val="000000"/>
        </w:rPr>
        <w:t xml:space="preserve"> test whether harvest strategy</w:t>
      </w:r>
      <w:r w:rsidRPr="00231D46">
        <w:rPr>
          <w:rFonts w:cs="Arial"/>
          <w:color w:val="000000"/>
        </w:rPr>
        <w:t xml:space="preserve"> des</w:t>
      </w:r>
      <w:r w:rsidR="001C15E9">
        <w:rPr>
          <w:rFonts w:cs="Arial"/>
          <w:color w:val="000000"/>
        </w:rPr>
        <w:t xml:space="preserve">igns that appear precautionary </w:t>
      </w:r>
      <w:r w:rsidR="001C15E9" w:rsidRPr="001C15E9">
        <w:rPr>
          <w:rFonts w:cs="Arial"/>
          <w:i/>
          <w:color w:val="000000"/>
        </w:rPr>
        <w:t>in theory</w:t>
      </w:r>
      <w:r w:rsidRPr="00231D46">
        <w:rPr>
          <w:rFonts w:cs="Arial"/>
          <w:color w:val="000000"/>
        </w:rPr>
        <w:t xml:space="preserve"> are actually likely to be precautionary </w:t>
      </w:r>
      <w:r w:rsidRPr="001C15E9">
        <w:rPr>
          <w:rFonts w:cs="Arial"/>
          <w:i/>
          <w:color w:val="000000"/>
        </w:rPr>
        <w:t>in practice</w:t>
      </w:r>
      <w:r w:rsidRPr="00231D46">
        <w:rPr>
          <w:rFonts w:cs="Arial"/>
          <w:color w:val="000000"/>
        </w:rPr>
        <w:t>.</w:t>
      </w:r>
    </w:p>
    <w:p w14:paraId="5E9104EA" w14:textId="67755CE8" w:rsidR="000B496A" w:rsidRPr="00231D46" w:rsidRDefault="000B496A" w:rsidP="00B06BC6">
      <w:pPr>
        <w:spacing w:line="360" w:lineRule="auto"/>
        <w:rPr>
          <w:rFonts w:cs="Arial"/>
          <w:color w:val="000000"/>
        </w:rPr>
      </w:pPr>
      <w:r w:rsidRPr="00231D46">
        <w:rPr>
          <w:rFonts w:cs="Arial"/>
          <w:color w:val="000000"/>
        </w:rPr>
        <w:t>Stock assessment model errors and target fishing mortality rates are the main factors that interact to create both short-term and long-term weaknesses in fishery harvest strategies. The limitations of fishery stock assessment models are reasonably well-understood – models that are based on high-quality data are generally good at estimating relative changes in abundance over time and sometimes abundance relative to reference points such as the unfished biomass; however, the models are also not always capable of providing unbiased estimates of the absolute fish stock biomass</w:t>
      </w:r>
      <w:r w:rsidR="00194424">
        <w:rPr>
          <w:rFonts w:cs="Arial"/>
          <w:color w:val="000000"/>
        </w:rPr>
        <w:t xml:space="preserve">, </w:t>
      </w:r>
      <w:r w:rsidR="00822091">
        <w:rPr>
          <w:rFonts w:cs="Arial"/>
          <w:color w:val="000000"/>
        </w:rPr>
        <w:t>mortality rates</w:t>
      </w:r>
      <w:r w:rsidR="00194424">
        <w:rPr>
          <w:rFonts w:cs="Arial"/>
          <w:color w:val="000000"/>
        </w:rPr>
        <w:t>, or productivity</w:t>
      </w:r>
      <w:r w:rsidRPr="00231D46">
        <w:rPr>
          <w:rFonts w:cs="Arial"/>
          <w:color w:val="000000"/>
        </w:rPr>
        <w:t>. For output quota fisheries</w:t>
      </w:r>
      <w:r w:rsidR="008E7DAE">
        <w:rPr>
          <w:rFonts w:cs="Arial"/>
          <w:color w:val="000000"/>
        </w:rPr>
        <w:t>, including the northern cod fishery,</w:t>
      </w:r>
      <w:r w:rsidRPr="00231D46">
        <w:rPr>
          <w:rFonts w:cs="Arial"/>
          <w:color w:val="000000"/>
        </w:rPr>
        <w:t xml:space="preserve"> biomass estimation biases </w:t>
      </w:r>
      <w:r w:rsidR="008E7DAE">
        <w:rPr>
          <w:rFonts w:cs="Arial"/>
          <w:color w:val="000000"/>
        </w:rPr>
        <w:t xml:space="preserve">from stock assessment models </w:t>
      </w:r>
      <w:r>
        <w:rPr>
          <w:rFonts w:cs="Arial"/>
          <w:color w:val="000000"/>
        </w:rPr>
        <w:t xml:space="preserve">are </w:t>
      </w:r>
      <w:r w:rsidRPr="00231D46">
        <w:rPr>
          <w:rFonts w:cs="Arial"/>
          <w:color w:val="000000"/>
        </w:rPr>
        <w:t>translated directly into biases in short-term harvest quotas</w:t>
      </w:r>
      <w:r w:rsidR="008E7DAE">
        <w:rPr>
          <w:rFonts w:cs="Arial"/>
          <w:color w:val="000000"/>
        </w:rPr>
        <w:t xml:space="preserve">; that is, over-estimating </w:t>
      </w:r>
      <w:r w:rsidRPr="00231D46">
        <w:rPr>
          <w:rFonts w:cs="Arial"/>
          <w:color w:val="000000"/>
        </w:rPr>
        <w:t xml:space="preserve">biomass </w:t>
      </w:r>
      <w:r w:rsidR="008E7DAE">
        <w:rPr>
          <w:rFonts w:cs="Arial"/>
          <w:color w:val="000000"/>
        </w:rPr>
        <w:t xml:space="preserve">causes the actual fishing mortality rate on the stock to be greater than intended. </w:t>
      </w:r>
      <w:r w:rsidRPr="00231D46">
        <w:rPr>
          <w:rFonts w:cs="Arial"/>
          <w:color w:val="000000"/>
        </w:rPr>
        <w:t>If the fishery is managed using standard fishing mortality targets such as F</w:t>
      </w:r>
      <w:r w:rsidRPr="008E7DAE">
        <w:rPr>
          <w:rFonts w:cs="Arial"/>
          <w:color w:val="000000"/>
          <w:vertAlign w:val="subscript"/>
        </w:rPr>
        <w:t>0.1</w:t>
      </w:r>
      <w:r w:rsidRPr="00231D46">
        <w:rPr>
          <w:rFonts w:cs="Arial"/>
          <w:color w:val="000000"/>
        </w:rPr>
        <w:t xml:space="preserve"> or F</w:t>
      </w:r>
      <w:r w:rsidRPr="008E7DAE">
        <w:rPr>
          <w:rFonts w:cs="Arial"/>
          <w:color w:val="000000"/>
          <w:vertAlign w:val="subscript"/>
        </w:rPr>
        <w:t>MSY</w:t>
      </w:r>
      <w:r w:rsidRPr="00231D46">
        <w:rPr>
          <w:rFonts w:cs="Arial"/>
          <w:color w:val="000000"/>
        </w:rPr>
        <w:t>, the</w:t>
      </w:r>
      <w:r w:rsidR="00F0042C">
        <w:rPr>
          <w:rFonts w:cs="Arial"/>
          <w:color w:val="000000"/>
        </w:rPr>
        <w:t>n</w:t>
      </w:r>
      <w:r w:rsidRPr="00231D46">
        <w:rPr>
          <w:rFonts w:cs="Arial"/>
          <w:color w:val="000000"/>
        </w:rPr>
        <w:t xml:space="preserve"> biomass estimation errors can propagate to substantially higher quotas than intended.  Persistent biomass </w:t>
      </w:r>
      <w:r w:rsidR="007879B4">
        <w:rPr>
          <w:rFonts w:cs="Arial"/>
          <w:color w:val="000000"/>
        </w:rPr>
        <w:t>over-</w:t>
      </w:r>
      <w:r w:rsidRPr="00231D46">
        <w:rPr>
          <w:rFonts w:cs="Arial"/>
          <w:color w:val="000000"/>
        </w:rPr>
        <w:t xml:space="preserve">estimation </w:t>
      </w:r>
      <w:r w:rsidR="007879B4">
        <w:rPr>
          <w:rFonts w:cs="Arial"/>
          <w:color w:val="000000"/>
        </w:rPr>
        <w:t xml:space="preserve">during a stock decline </w:t>
      </w:r>
      <w:r w:rsidRPr="00231D46">
        <w:rPr>
          <w:rFonts w:cs="Arial"/>
          <w:color w:val="000000"/>
        </w:rPr>
        <w:t xml:space="preserve">may lead to </w:t>
      </w:r>
      <w:r w:rsidR="007879B4">
        <w:rPr>
          <w:rFonts w:cs="Arial"/>
          <w:color w:val="000000"/>
        </w:rPr>
        <w:t>a positive feedback because s</w:t>
      </w:r>
      <w:r w:rsidRPr="00231D46">
        <w:rPr>
          <w:rFonts w:cs="Arial"/>
          <w:color w:val="000000"/>
        </w:rPr>
        <w:t xml:space="preserve">tock assessment model biases are </w:t>
      </w:r>
      <w:r w:rsidR="007879B4">
        <w:rPr>
          <w:rFonts w:cs="Arial"/>
          <w:color w:val="000000"/>
        </w:rPr>
        <w:t xml:space="preserve">usually </w:t>
      </w:r>
      <w:r w:rsidRPr="00231D46">
        <w:rPr>
          <w:rFonts w:cs="Arial"/>
          <w:color w:val="000000"/>
        </w:rPr>
        <w:t>worst when stock biomass is changing rapidly</w:t>
      </w:r>
      <w:r>
        <w:rPr>
          <w:rFonts w:cs="Arial"/>
          <w:color w:val="000000"/>
        </w:rPr>
        <w:t>. T</w:t>
      </w:r>
      <w:r w:rsidRPr="00231D46">
        <w:rPr>
          <w:rFonts w:cs="Arial"/>
          <w:color w:val="000000"/>
        </w:rPr>
        <w:t xml:space="preserve">hus, </w:t>
      </w:r>
      <w:r w:rsidR="007879B4">
        <w:rPr>
          <w:rFonts w:cs="Arial"/>
          <w:color w:val="000000"/>
        </w:rPr>
        <w:t>stock assessment biases</w:t>
      </w:r>
      <w:r w:rsidRPr="00231D46">
        <w:rPr>
          <w:rFonts w:cs="Arial"/>
          <w:color w:val="000000"/>
        </w:rPr>
        <w:t xml:space="preserve"> and relatively high target Fs can lead to long-term declines and, in some </w:t>
      </w:r>
      <w:r w:rsidRPr="00231D46">
        <w:rPr>
          <w:rFonts w:cs="Arial"/>
          <w:color w:val="000000"/>
        </w:rPr>
        <w:lastRenderedPageBreak/>
        <w:t>cases, collapses of important fish stocks despite considerable effo</w:t>
      </w:r>
      <w:r w:rsidR="000F1A40">
        <w:rPr>
          <w:rFonts w:cs="Arial"/>
          <w:color w:val="000000"/>
        </w:rPr>
        <w:t>rts put into data collection, stock assessment modelling, and theoretically conservative harvest control rules.</w:t>
      </w:r>
    </w:p>
    <w:p w14:paraId="7C766969" w14:textId="5DB68F6B" w:rsidR="000B496A" w:rsidRPr="00231D46" w:rsidRDefault="000B496A" w:rsidP="00B06BC6">
      <w:pPr>
        <w:spacing w:line="360" w:lineRule="auto"/>
        <w:rPr>
          <w:rFonts w:cs="Arial"/>
        </w:rPr>
      </w:pPr>
      <w:r w:rsidRPr="00231D46">
        <w:rPr>
          <w:rFonts w:cs="Arial"/>
          <w:color w:val="000000"/>
        </w:rPr>
        <w:t xml:space="preserve">This paper develops a closed-loop </w:t>
      </w:r>
      <w:r w:rsidR="00851233">
        <w:rPr>
          <w:rFonts w:cs="Arial"/>
          <w:color w:val="000000"/>
        </w:rPr>
        <w:t>computer simulation framework for</w:t>
      </w:r>
      <w:r w:rsidRPr="00231D46">
        <w:rPr>
          <w:rFonts w:cs="Arial"/>
          <w:color w:val="000000"/>
        </w:rPr>
        <w:t xml:space="preserve"> evaluating proposed future </w:t>
      </w:r>
      <w:r w:rsidR="008417BF">
        <w:rPr>
          <w:rFonts w:cs="Arial"/>
          <w:color w:val="000000"/>
        </w:rPr>
        <w:t>harvest strategies for 2J3KL cod</w:t>
      </w:r>
      <w:r w:rsidRPr="00231D46">
        <w:rPr>
          <w:rFonts w:cs="Arial"/>
          <w:color w:val="000000"/>
        </w:rPr>
        <w:t>. The key elements of the framework attempt to closely mimic northern cod stock dynamics, stock assessment model performance, and management decision rules that aim to promote simultaneous rebuilding of both the stock and the fishery.</w:t>
      </w:r>
      <w:r>
        <w:rPr>
          <w:rFonts w:cs="Arial"/>
          <w:color w:val="000000"/>
        </w:rPr>
        <w:t xml:space="preserve"> </w:t>
      </w:r>
      <w:r w:rsidR="0026347D">
        <w:rPr>
          <w:rFonts w:cs="Arial"/>
          <w:color w:val="000000"/>
        </w:rPr>
        <w:t>Our intent is to demonstrate some of the key features and properties of closed-loop simulation as it could be applied to support future evaluation of harvest strategies for this fishery. Practical evaluation of harvest strategies for 2J3KL northern cod would necessarily involve substantial contributions from a broader range of policy-makers and fishery stakeholders.</w:t>
      </w:r>
    </w:p>
    <w:p w14:paraId="65B6CA44" w14:textId="77777777" w:rsidR="000B496A" w:rsidRPr="004F1348" w:rsidRDefault="000B496A" w:rsidP="00B06BC6">
      <w:pPr>
        <w:pStyle w:val="Heading1"/>
        <w:spacing w:line="360" w:lineRule="auto"/>
      </w:pPr>
      <w:bookmarkStart w:id="12" w:name="_Toc327190657"/>
      <w:r>
        <w:t>METHODS and study design</w:t>
      </w:r>
      <w:bookmarkEnd w:id="12"/>
    </w:p>
    <w:p w14:paraId="307A8CEA" w14:textId="7EF4E7F7" w:rsidR="000B496A" w:rsidRDefault="000B496A" w:rsidP="00B06BC6">
      <w:pPr>
        <w:spacing w:line="360" w:lineRule="auto"/>
      </w:pPr>
      <w:r w:rsidRPr="00974591">
        <w:t>Management strategy simulations</w:t>
      </w:r>
      <w:r>
        <w:t xml:space="preserve"> for output quota fisheries</w:t>
      </w:r>
      <w:r w:rsidRPr="00974591">
        <w:t xml:space="preserve"> require three main components: (</w:t>
      </w:r>
      <w:proofErr w:type="spellStart"/>
      <w:r w:rsidRPr="00974591">
        <w:rPr>
          <w:i/>
        </w:rPr>
        <w:t>i</w:t>
      </w:r>
      <w:proofErr w:type="spellEnd"/>
      <w:r w:rsidRPr="00974591">
        <w:t>) an operating model to represent population dynamics of the stock</w:t>
      </w:r>
      <w:r>
        <w:t>,</w:t>
      </w:r>
      <w:r w:rsidRPr="00974591">
        <w:t xml:space="preserve"> the mechanisms generating survey and age-composition data</w:t>
      </w:r>
      <w:r>
        <w:t>, and relationships between harvest decisions and fishing mortality on the stock</w:t>
      </w:r>
      <w:r w:rsidRPr="00974591">
        <w:t>; (</w:t>
      </w:r>
      <w:r w:rsidRPr="00974591">
        <w:rPr>
          <w:i/>
        </w:rPr>
        <w:t>ii</w:t>
      </w:r>
      <w:r w:rsidRPr="00974591">
        <w:t xml:space="preserve">) a management procedure consisting of </w:t>
      </w:r>
      <w:r>
        <w:t>(at least)</w:t>
      </w:r>
      <w:r w:rsidRPr="00974591">
        <w:t xml:space="preserve"> </w:t>
      </w:r>
      <w:r>
        <w:t xml:space="preserve">monitoring </w:t>
      </w:r>
      <w:r w:rsidRPr="00974591">
        <w:t xml:space="preserve">data, stock assessment analyses, and harvest control rules for setting </w:t>
      </w:r>
      <w:r>
        <w:t>target</w:t>
      </w:r>
      <w:r w:rsidRPr="00974591">
        <w:t xml:space="preserve"> fishing mortality and catch </w:t>
      </w:r>
      <w:r>
        <w:t>limits</w:t>
      </w:r>
      <w:r w:rsidRPr="00974591">
        <w:t>; and (</w:t>
      </w:r>
      <w:r w:rsidRPr="00974591">
        <w:rPr>
          <w:i/>
        </w:rPr>
        <w:t>iii</w:t>
      </w:r>
      <w:r w:rsidRPr="00974591">
        <w:t xml:space="preserve">) performance indicators for comparing simulated outcomes against fishery objectives. </w:t>
      </w:r>
      <w:r>
        <w:t xml:space="preserve">The following sections describe </w:t>
      </w:r>
      <w:r w:rsidR="00186D88">
        <w:t xml:space="preserve">the models used for </w:t>
      </w:r>
      <w:r>
        <w:t xml:space="preserve">each of these components.  Our model notation attempts to maintain consistent conventions for state variables and parameters across both the operating model and stock assessment model, while also making clear the differences between operating model variables, equilibrium solutions, parameters estimated in stock assessment models, and variables derived from these parameter estimates.  As a general rule, any parameter or variable (e.g., </w:t>
      </w:r>
      <w:r w:rsidRPr="0047417B">
        <w:rPr>
          <w:i/>
        </w:rPr>
        <w:t>B</w:t>
      </w:r>
      <w:r w:rsidRPr="0047417B">
        <w:rPr>
          <w:vertAlign w:val="subscript"/>
        </w:rPr>
        <w:t>0</w:t>
      </w:r>
      <w:r>
        <w:t xml:space="preserve">) that does not show a "^" or "~" symbol is part of the operating model. Variables without subscripts for time (e.g., </w:t>
      </w:r>
      <w:r w:rsidR="002B317D">
        <w:rPr>
          <w:position w:val="-10"/>
        </w:rPr>
        <w:pict w14:anchorId="7FEB5343">
          <v:shape id="_x0000_i1038" type="#_x0000_t75" style="width:73.35pt;height:16pt">
            <v:imagedata r:id="rId28" o:title=""/>
          </v:shape>
        </w:pict>
      </w:r>
      <w:r>
        <w:t xml:space="preserve">) are considered constant and usually represent equilibrium quantities. The symbol "^" over a variable indicates a parameter (e.g., </w:t>
      </w:r>
      <w:r w:rsidR="002B317D">
        <w:rPr>
          <w:position w:val="-10"/>
        </w:rPr>
        <w:pict w14:anchorId="01E63B23">
          <v:shape id="_x0000_i1039" type="#_x0000_t75" style="width:14.65pt;height:18.65pt">
            <v:imagedata r:id="rId29" o:title=""/>
          </v:shape>
        </w:pict>
      </w:r>
      <w:r>
        <w:t xml:space="preserve">) or variable estimated by the stock assessment model.  The combination of "^" and "~" symbols and time subscripts (e.g., </w:t>
      </w:r>
      <w:r w:rsidR="002B317D">
        <w:rPr>
          <w:position w:val="-12"/>
        </w:rPr>
        <w:pict w14:anchorId="787762B0">
          <v:shape id="_x0000_i1040" type="#_x0000_t75" style="width:33.35pt;height:23.35pt">
            <v:imagedata r:id="rId30" o:title=""/>
          </v:shape>
        </w:pict>
      </w:r>
      <w:r>
        <w:t>) indicates a quantity that is a function of estimated stock assessment model parameters while time subscripts (e.g., "</w:t>
      </w:r>
      <w:r w:rsidRPr="004B2CC4">
        <w:rPr>
          <w:i/>
        </w:rPr>
        <w:t>T</w:t>
      </w:r>
      <w:r>
        <w:t xml:space="preserve">") on parameters such as the one shown above indicate an estimate of that quantity given data up to the time step indicated. Vector objects are denoted using R-like notation such as </w:t>
      </w:r>
      <w:proofErr w:type="gramStart"/>
      <w:r>
        <w:t>1:</w:t>
      </w:r>
      <w:r w:rsidRPr="00BB204D">
        <w:rPr>
          <w:i/>
        </w:rPr>
        <w:t>T</w:t>
      </w:r>
      <w:proofErr w:type="gramEnd"/>
      <w:r>
        <w:t xml:space="preserve"> in subscripts (e.g., </w:t>
      </w:r>
      <w:r w:rsidR="002B317D">
        <w:rPr>
          <w:position w:val="-10"/>
        </w:rPr>
        <w:pict w14:anchorId="1711E3E4">
          <v:shape id="_x0000_i1041" type="#_x0000_t75" style="width:20pt;height:18.65pt">
            <v:imagedata r:id="rId31" o:title=""/>
          </v:shape>
        </w:pict>
      </w:r>
      <w:r>
        <w:t>).</w:t>
      </w:r>
    </w:p>
    <w:p w14:paraId="052AA2A4" w14:textId="5B6645CF" w:rsidR="00736A45" w:rsidRPr="00D02523" w:rsidRDefault="00736A45" w:rsidP="00B06BC6">
      <w:pPr>
        <w:spacing w:line="360" w:lineRule="auto"/>
      </w:pPr>
      <w:r>
        <w:lastRenderedPageBreak/>
        <w:t>Some model features, such as the shape of the selectivity functions, time varying catchability, etc., are not included in this section</w:t>
      </w:r>
      <w:r w:rsidR="00D576E8">
        <w:t xml:space="preserve">, but instead are presented </w:t>
      </w:r>
      <w:r>
        <w:t xml:space="preserve">in </w:t>
      </w:r>
      <w:r w:rsidR="00186D88">
        <w:t>the</w:t>
      </w:r>
      <w:r>
        <w:t xml:space="preserve"> </w:t>
      </w:r>
      <w:r w:rsidR="00186D88">
        <w:t>A</w:t>
      </w:r>
      <w:r>
        <w:t>ppendix.</w:t>
      </w:r>
    </w:p>
    <w:p w14:paraId="687CAA4C" w14:textId="77777777" w:rsidR="000B496A" w:rsidRPr="004A370E" w:rsidRDefault="000B496A" w:rsidP="00B06BC6">
      <w:pPr>
        <w:pStyle w:val="Heading2"/>
        <w:spacing w:line="360" w:lineRule="auto"/>
      </w:pPr>
      <w:bookmarkStart w:id="13" w:name="_Toc327190658"/>
      <w:r>
        <w:t>Age-structured operating model</w:t>
      </w:r>
      <w:bookmarkEnd w:id="13"/>
    </w:p>
    <w:p w14:paraId="119E15C8" w14:textId="77777777" w:rsidR="000B496A" w:rsidRPr="00AB6AA2" w:rsidRDefault="000B496A" w:rsidP="00B06BC6">
      <w:pPr>
        <w:pStyle w:val="Heading3"/>
        <w:spacing w:line="360" w:lineRule="auto"/>
        <w:rPr>
          <w:lang w:val="en-CA"/>
        </w:rPr>
      </w:pPr>
      <w:bookmarkStart w:id="14" w:name="_Toc327190659"/>
      <w:r w:rsidRPr="00AB6AA2">
        <w:rPr>
          <w:lang w:val="en-CA"/>
        </w:rPr>
        <w:t>Equilibrium characteristics and biological reference points</w:t>
      </w:r>
      <w:bookmarkEnd w:id="14"/>
    </w:p>
    <w:p w14:paraId="78B649E8" w14:textId="5B292B3E" w:rsidR="000B496A" w:rsidRPr="00974591" w:rsidRDefault="000B496A" w:rsidP="00B06BC6">
      <w:pPr>
        <w:spacing w:line="360" w:lineRule="auto"/>
      </w:pPr>
      <w:r>
        <w:t xml:space="preserve">Abundance dynamics were simulated via an </w:t>
      </w:r>
      <w:r w:rsidRPr="00974591">
        <w:t xml:space="preserve">age-structured </w:t>
      </w:r>
      <w:r>
        <w:t xml:space="preserve">model with </w:t>
      </w:r>
      <w:r w:rsidRPr="008A2E80">
        <w:rPr>
          <w:i/>
        </w:rPr>
        <w:t>A</w:t>
      </w:r>
      <w:r w:rsidR="00197194">
        <w:rPr>
          <w:i/>
        </w:rPr>
        <w:t xml:space="preserve"> = 14</w:t>
      </w:r>
      <w:r>
        <w:t xml:space="preserve"> age classes, where the index </w:t>
      </w:r>
      <w:r w:rsidRPr="008A2E80">
        <w:rPr>
          <w:i/>
        </w:rPr>
        <w:t>A</w:t>
      </w:r>
      <w:r>
        <w:t xml:space="preserve"> represents a plus-group.  Notation, parameter settings, </w:t>
      </w:r>
      <w:r w:rsidRPr="00974591">
        <w:t>and equations for the operating m</w:t>
      </w:r>
      <w:r>
        <w:t>odel are given in Tables 1, 2, and 3</w:t>
      </w:r>
      <w:r w:rsidRPr="00974591">
        <w:t xml:space="preserve">, respectively.  </w:t>
      </w:r>
      <w:r w:rsidR="00193E5D">
        <w:t>If required, e</w:t>
      </w:r>
      <w:r>
        <w:t>quilibrium biomass</w:t>
      </w:r>
      <w:r w:rsidRPr="00974591">
        <w:t xml:space="preserve"> and fishing mortality reference points </w:t>
      </w:r>
      <w:r>
        <w:t xml:space="preserve">for the age-structured model (Table 4) </w:t>
      </w:r>
      <w:r w:rsidR="00193E5D">
        <w:t>can be</w:t>
      </w:r>
      <w:r>
        <w:t xml:space="preserve"> </w:t>
      </w:r>
      <w:r w:rsidRPr="00974591">
        <w:t xml:space="preserve">derived from either the yield-per-recruit </w:t>
      </w:r>
      <w:r>
        <w:t xml:space="preserve">(EQ3.4) </w:t>
      </w:r>
      <w:r w:rsidRPr="00974591">
        <w:t>and spawning biomass-per-recruit functions</w:t>
      </w:r>
      <w:r>
        <w:t xml:space="preserve"> (EQ3.5)</w:t>
      </w:r>
      <w:r w:rsidRPr="00974591">
        <w:t>, which involve only life history and selectivity parameters, or the total</w:t>
      </w:r>
      <w:r>
        <w:t xml:space="preserve"> recruitment (EQ3.6), biomass (EQ3.7), and</w:t>
      </w:r>
      <w:r w:rsidRPr="00974591">
        <w:t xml:space="preserve"> yield </w:t>
      </w:r>
      <w:r>
        <w:t>(EQ3.8) relationships</w:t>
      </w:r>
      <w:r w:rsidRPr="00974591">
        <w:t xml:space="preserve">, which involve all life history, selectivity, and stock-recruitment parameters.  </w:t>
      </w:r>
      <w:r>
        <w:t xml:space="preserve">Operating model biological reference points </w:t>
      </w:r>
      <w:r w:rsidRPr="00B41704">
        <w:rPr>
          <w:i/>
        </w:rPr>
        <w:t>B</w:t>
      </w:r>
      <w:r w:rsidRPr="00B41704">
        <w:rPr>
          <w:vertAlign w:val="subscript"/>
        </w:rPr>
        <w:t>MSY</w:t>
      </w:r>
      <w:r>
        <w:t xml:space="preserve"> </w:t>
      </w:r>
      <w:r w:rsidRPr="00974591">
        <w:t xml:space="preserve">and </w:t>
      </w:r>
      <w:r w:rsidRPr="00974591">
        <w:rPr>
          <w:i/>
        </w:rPr>
        <w:t>F</w:t>
      </w:r>
      <w:r w:rsidRPr="003B508E">
        <w:rPr>
          <w:vertAlign w:val="subscript"/>
        </w:rPr>
        <w:t>MSY</w:t>
      </w:r>
      <w:r>
        <w:t xml:space="preserve">, and harvest control points </w:t>
      </w:r>
      <w:r w:rsidR="002B317D">
        <w:rPr>
          <w:position w:val="-12"/>
        </w:rPr>
        <w:pict w14:anchorId="2460663D">
          <v:shape id="_x0000_i1042" type="#_x0000_t75" style="width:100pt;height:23.35pt">
            <v:imagedata r:id="rId32" o:title=""/>
          </v:shape>
        </w:pict>
      </w:r>
      <w:r>
        <w:t xml:space="preserve"> (defined below) derived from age-structured stock assessment model parameters are </w:t>
      </w:r>
      <w:r w:rsidR="00193E5D">
        <w:t xml:space="preserve">also </w:t>
      </w:r>
      <w:r>
        <w:t>computed using these functions</w:t>
      </w:r>
      <w:r w:rsidR="00193E5D">
        <w:t xml:space="preserve"> if necessary</w:t>
      </w:r>
      <w:r>
        <w:t xml:space="preserve">.  Reference and control point proxies derived from yield-per-recruit (e.g., </w:t>
      </w:r>
      <w:r w:rsidRPr="00A6257E">
        <w:rPr>
          <w:i/>
        </w:rPr>
        <w:t>F</w:t>
      </w:r>
      <w:r w:rsidRPr="00A6257E">
        <w:rPr>
          <w:vertAlign w:val="subscript"/>
        </w:rPr>
        <w:t>0.1</w:t>
      </w:r>
      <w:r>
        <w:t xml:space="preserve">) or spawning potential ratios (e.g., </w:t>
      </w:r>
      <w:r w:rsidRPr="00A6257E">
        <w:rPr>
          <w:i/>
        </w:rPr>
        <w:t>F</w:t>
      </w:r>
      <w:r w:rsidRPr="00A6257E">
        <w:rPr>
          <w:vertAlign w:val="subscript"/>
        </w:rPr>
        <w:t>40%</w:t>
      </w:r>
      <w:r>
        <w:t xml:space="preserve">) are also computed using these equilibrium relationships, although none of these are implemented here for </w:t>
      </w:r>
      <w:r w:rsidR="00F46B5D">
        <w:t>23JKL c</w:t>
      </w:r>
      <w:r w:rsidR="00115706">
        <w:t>od.</w:t>
      </w:r>
    </w:p>
    <w:p w14:paraId="043E4897" w14:textId="77777777" w:rsidR="000B496A" w:rsidRDefault="000B496A" w:rsidP="00B06BC6">
      <w:pPr>
        <w:pStyle w:val="Heading3"/>
        <w:spacing w:line="360" w:lineRule="auto"/>
      </w:pPr>
      <w:bookmarkStart w:id="15" w:name="_Toc327190660"/>
      <w:r>
        <w:t xml:space="preserve">Population </w:t>
      </w:r>
      <w:proofErr w:type="spellStart"/>
      <w:r>
        <w:t>dynamics</w:t>
      </w:r>
      <w:bookmarkEnd w:id="15"/>
      <w:proofErr w:type="spellEnd"/>
    </w:p>
    <w:p w14:paraId="64736D58" w14:textId="595C66F8" w:rsidR="000B496A" w:rsidRDefault="000B496A" w:rsidP="00B06BC6">
      <w:pPr>
        <w:spacing w:line="360" w:lineRule="auto"/>
      </w:pPr>
      <w:r w:rsidRPr="00974591">
        <w:t>The total simulation time frame</w:t>
      </w:r>
      <w:r w:rsidR="006A7557">
        <w:t xml:space="preserve"> (1983-2035</w:t>
      </w:r>
      <w:r w:rsidR="005C0F6C">
        <w:t>)</w:t>
      </w:r>
      <w:r w:rsidRPr="00974591">
        <w:t xml:space="preserve"> is divided into </w:t>
      </w:r>
      <w:r w:rsidR="005C0F6C">
        <w:t xml:space="preserve">an </w:t>
      </w:r>
      <w:r w:rsidRPr="00974591">
        <w:t xml:space="preserve">historical </w:t>
      </w:r>
      <w:r w:rsidR="005C0F6C">
        <w:t xml:space="preserve">period, </w:t>
      </w:r>
      <w:r w:rsidR="002B317D">
        <w:rPr>
          <w:position w:val="-14"/>
        </w:rPr>
        <w:pict w14:anchorId="213F05C8">
          <v:shape id="_x0000_i1043" type="#_x0000_t75" style="width:51.35pt;height:20pt">
            <v:imagedata r:id="rId33" o:title=""/>
          </v:shape>
        </w:pict>
      </w:r>
      <w:r w:rsidR="006F19C9">
        <w:t>, corresponding to 1983-2014</w:t>
      </w:r>
      <w:r w:rsidR="005C0F6C">
        <w:t xml:space="preserve">, </w:t>
      </w:r>
      <w:r w:rsidRPr="00974591">
        <w:t xml:space="preserve">and </w:t>
      </w:r>
      <w:r w:rsidR="005C0F6C">
        <w:t xml:space="preserve">a </w:t>
      </w:r>
      <w:r w:rsidRPr="00974591">
        <w:t>projection</w:t>
      </w:r>
      <w:r w:rsidR="005C0F6C">
        <w:t xml:space="preserve"> period,</w:t>
      </w:r>
      <w:r w:rsidRPr="00974591">
        <w:t xml:space="preserve"> </w:t>
      </w:r>
      <w:r w:rsidR="002B317D">
        <w:rPr>
          <w:position w:val="-12"/>
        </w:rPr>
        <w:pict w14:anchorId="09CD9869">
          <v:shape id="_x0000_i1044" type="#_x0000_t75" style="width:48.65pt;height:18.65pt">
            <v:imagedata r:id="rId34" o:title=""/>
          </v:shape>
        </w:pict>
      </w:r>
      <w:r w:rsidR="006F19C9">
        <w:t>, corresponding to 2015-2035</w:t>
      </w:r>
      <w:r w:rsidRPr="00974591">
        <w:t xml:space="preserve">.  The </w:t>
      </w:r>
      <w:r>
        <w:t>operating model population is initializ</w:t>
      </w:r>
      <w:r w:rsidRPr="00974591">
        <w:t xml:space="preserve">ed in the deterministic, unfished equilibrium state at time </w:t>
      </w:r>
      <w:r w:rsidRPr="00974591">
        <w:rPr>
          <w:i/>
        </w:rPr>
        <w:t>t</w:t>
      </w:r>
      <w:r>
        <w:t xml:space="preserve"> = 1 (corresponding to actual year 1983). For </w:t>
      </w:r>
      <w:r w:rsidR="00BE2002">
        <w:t>23JKL C</w:t>
      </w:r>
      <w:r>
        <w:t xml:space="preserve">od, these initial equilibrium abundances are then modified by age-specific multipliers to re-scale abundances to non-equilibrium </w:t>
      </w:r>
      <w:r w:rsidR="000964E1">
        <w:t>numbers-at-</w:t>
      </w:r>
      <w:r w:rsidR="00BE2002">
        <w:t>age</w:t>
      </w:r>
      <w:r w:rsidR="007F38CD">
        <w:t xml:space="preserve"> taken</w:t>
      </w:r>
      <w:r>
        <w:t xml:space="preserve"> from the </w:t>
      </w:r>
      <w:r w:rsidRPr="000C400A">
        <w:t>2016</w:t>
      </w:r>
      <w:r w:rsidR="000A2097">
        <w:t xml:space="preserve"> </w:t>
      </w:r>
      <w:r w:rsidR="000964E1">
        <w:t xml:space="preserve">NCAM </w:t>
      </w:r>
      <w:r w:rsidR="000A2097">
        <w:t>stock assessment</w:t>
      </w:r>
      <w:r w:rsidR="000964E1">
        <w:t xml:space="preserve"> </w:t>
      </w:r>
      <w:r w:rsidR="000A2097">
        <w:t>(</w:t>
      </w:r>
      <w:proofErr w:type="spellStart"/>
      <w:r w:rsidR="000A2097">
        <w:t>Cadigan</w:t>
      </w:r>
      <w:proofErr w:type="spellEnd"/>
      <w:r w:rsidR="000A2097">
        <w:t xml:space="preserve"> 2015</w:t>
      </w:r>
      <w:r w:rsidRPr="000C400A">
        <w:t>)</w:t>
      </w:r>
      <w:r w:rsidRPr="00CB1929">
        <w:t>.</w:t>
      </w:r>
      <w:r>
        <w:t xml:space="preserve"> </w:t>
      </w:r>
      <w:r w:rsidRPr="00974591">
        <w:t xml:space="preserve">State dynamics are then </w:t>
      </w:r>
      <w:r>
        <w:t xml:space="preserve">driven by stochastic </w:t>
      </w:r>
      <w:r w:rsidR="00670E89">
        <w:t xml:space="preserve">growth, </w:t>
      </w:r>
      <w:r>
        <w:t xml:space="preserve">recruitment, </w:t>
      </w:r>
      <w:r w:rsidR="00462E6F">
        <w:t>and natural</w:t>
      </w:r>
      <w:r>
        <w:t xml:space="preserve"> mortality</w:t>
      </w:r>
      <w:r w:rsidR="00670E89">
        <w:t xml:space="preserve"> processes.</w:t>
      </w:r>
      <w:r>
        <w:t xml:space="preserve"> </w:t>
      </w:r>
    </w:p>
    <w:p w14:paraId="3CB4327B" w14:textId="5E19A2A2" w:rsidR="000B496A" w:rsidRDefault="000B496A" w:rsidP="00B06BC6">
      <w:pPr>
        <w:spacing w:line="360" w:lineRule="auto"/>
      </w:pPr>
    </w:p>
    <w:p w14:paraId="680168B4" w14:textId="77777777" w:rsidR="000B496A" w:rsidRDefault="000B496A" w:rsidP="00B06BC6">
      <w:pPr>
        <w:spacing w:line="360" w:lineRule="auto"/>
      </w:pPr>
    </w:p>
    <w:p w14:paraId="191AC14C" w14:textId="55067A63" w:rsidR="000B496A" w:rsidRDefault="00BB212E" w:rsidP="00BB212E">
      <w:pPr>
        <w:pStyle w:val="Heading3"/>
        <w:spacing w:line="360" w:lineRule="auto"/>
      </w:pPr>
      <w:bookmarkStart w:id="16" w:name="_Toc327190661"/>
      <w:proofErr w:type="spellStart"/>
      <w:r>
        <w:lastRenderedPageBreak/>
        <w:t>Growth</w:t>
      </w:r>
      <w:proofErr w:type="spellEnd"/>
      <w:r>
        <w:t xml:space="preserve">, </w:t>
      </w:r>
      <w:proofErr w:type="spellStart"/>
      <w:r>
        <w:t>recruitment</w:t>
      </w:r>
      <w:proofErr w:type="spellEnd"/>
      <w:r>
        <w:t xml:space="preserve">, </w:t>
      </w:r>
      <w:proofErr w:type="spellStart"/>
      <w:r>
        <w:t>natural</w:t>
      </w:r>
      <w:proofErr w:type="spellEnd"/>
      <w:r>
        <w:t xml:space="preserve"> and </w:t>
      </w:r>
      <w:proofErr w:type="spellStart"/>
      <w:r>
        <w:t>fishing</w:t>
      </w:r>
      <w:proofErr w:type="spellEnd"/>
      <w:r>
        <w:t xml:space="preserve"> </w:t>
      </w:r>
      <w:proofErr w:type="spellStart"/>
      <w:r>
        <w:t>mortality</w:t>
      </w:r>
      <w:bookmarkEnd w:id="16"/>
      <w:proofErr w:type="spellEnd"/>
      <w:r>
        <w:t xml:space="preserve">, and </w:t>
      </w:r>
      <w:proofErr w:type="spellStart"/>
      <w:r>
        <w:t>maturity</w:t>
      </w:r>
      <w:proofErr w:type="spellEnd"/>
    </w:p>
    <w:p w14:paraId="0782FF7D" w14:textId="77777777" w:rsidR="00BB212E" w:rsidRDefault="00BB212E" w:rsidP="00BB212E">
      <w:pPr>
        <w:spacing w:line="360" w:lineRule="auto"/>
      </w:pPr>
      <w:r>
        <w:t xml:space="preserve">We modelled size-at-age of cod by cohort using cohort-specific </w:t>
      </w:r>
      <w:proofErr w:type="spellStart"/>
      <w:r>
        <w:t>Walford</w:t>
      </w:r>
      <w:proofErr w:type="spellEnd"/>
      <w:r>
        <w:t xml:space="preserve"> growth parameters </w:t>
      </w:r>
      <w:r w:rsidRPr="00252E9D">
        <w:rPr>
          <w:position w:val="-14"/>
        </w:rPr>
        <w:object w:dxaOrig="760" w:dyaOrig="420" w14:anchorId="4ACFB15F">
          <v:shape id="_x0000_i1045" type="#_x0000_t75" style="width:38.65pt;height:20.65pt" o:ole="">
            <v:imagedata r:id="rId35" o:title=""/>
          </v:shape>
          <o:OLEObject Type="Embed" ProgID="Equation.DSMT4" ShapeID="_x0000_i1045" DrawAspect="Content" ObjectID="_1585136415" r:id="rId36"/>
        </w:object>
      </w:r>
      <w:r>
        <w:t xml:space="preserve"> estimated from the historical size-at-age data. These were estimated via ordinary linear regression of length-at-age </w:t>
      </w:r>
      <w:r w:rsidRPr="00252E9D">
        <w:rPr>
          <w:i/>
        </w:rPr>
        <w:t>a</w:t>
      </w:r>
      <w:r>
        <w:t xml:space="preserve"> on length-at-age </w:t>
      </w:r>
      <w:r w:rsidRPr="00252E9D">
        <w:rPr>
          <w:i/>
        </w:rPr>
        <w:t>a</w:t>
      </w:r>
      <w:r>
        <w:t xml:space="preserve">-1. The </w:t>
      </w:r>
      <w:r w:rsidRPr="00252E9D">
        <w:rPr>
          <w:position w:val="-14"/>
        </w:rPr>
        <w:object w:dxaOrig="760" w:dyaOrig="420" w14:anchorId="1CD4764F">
          <v:shape id="_x0000_i1046" type="#_x0000_t75" style="width:38.65pt;height:20.65pt" o:ole="">
            <v:imagedata r:id="rId35" o:title=""/>
          </v:shape>
          <o:OLEObject Type="Embed" ProgID="Equation.DSMT4" ShapeID="_x0000_i1046" DrawAspect="Content" ObjectID="_1585136416" r:id="rId37"/>
        </w:object>
      </w:r>
      <w:r>
        <w:t xml:space="preserve">values were highly correlated, so we modelled </w:t>
      </w:r>
      <w:r w:rsidRPr="00252E9D">
        <w:rPr>
          <w:position w:val="-12"/>
        </w:rPr>
        <w:object w:dxaOrig="260" w:dyaOrig="380" w14:anchorId="1DCB84A6">
          <v:shape id="_x0000_i1047" type="#_x0000_t75" style="width:12.65pt;height:19.35pt" o:ole="">
            <v:imagedata r:id="rId38" o:title=""/>
          </v:shape>
          <o:OLEObject Type="Embed" ProgID="Equation.DSMT4" ShapeID="_x0000_i1047" DrawAspect="Content" ObjectID="_1585136417" r:id="rId39"/>
        </w:object>
      </w:r>
      <w:r>
        <w:t xml:space="preserve"> as a linear function of </w:t>
      </w:r>
      <w:r w:rsidRPr="00252E9D">
        <w:rPr>
          <w:position w:val="-12"/>
        </w:rPr>
        <w:object w:dxaOrig="280" w:dyaOrig="380" w14:anchorId="23ACA6E1">
          <v:shape id="_x0000_i1048" type="#_x0000_t75" style="width:14.65pt;height:19.35pt" o:ole="">
            <v:imagedata r:id="rId40" o:title=""/>
          </v:shape>
          <o:OLEObject Type="Embed" ProgID="Equation.DSMT4" ShapeID="_x0000_i1048" DrawAspect="Content" ObjectID="_1585136418" r:id="rId41"/>
        </w:object>
      </w:r>
      <w:r>
        <w:t xml:space="preserve"> (OM2.10) to ensure that simulated future growth parameter maintained a similar correlation as in the empirical data. Equations OM2.11-2.13 show the sequence of calculations used to derive the annual weights-at-age. L</w:t>
      </w:r>
      <w:r w:rsidRPr="00425152">
        <w:t xml:space="preserve">ength-weight </w:t>
      </w:r>
      <w:r>
        <w:t>conversion</w:t>
      </w:r>
      <w:r w:rsidRPr="00425152">
        <w:t xml:space="preserve"> </w:t>
      </w:r>
      <w:r>
        <w:t xml:space="preserve">parameters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=7.59⋅</m:t>
        </m:r>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=3.06</m:t>
        </m:r>
      </m:oMath>
      <w:r>
        <w:t xml:space="preserve"> were obtained from Froese et al. 2014. </w:t>
      </w:r>
    </w:p>
    <w:p w14:paraId="47900A9E" w14:textId="77777777" w:rsidR="00BB212E" w:rsidRDefault="00BB212E" w:rsidP="00BB212E">
      <w:pPr>
        <w:spacing w:line="360" w:lineRule="auto"/>
      </w:pPr>
      <w:r>
        <w:t xml:space="preserve">Recruitment to the population is assumed to occur </w:t>
      </w:r>
      <w:r w:rsidRPr="00974591">
        <w:t>in a single pulse at the beginning of the year.</w:t>
      </w:r>
      <w:r>
        <w:t xml:space="preserve"> Annual age-1 recruitment values in the historical period are derived from the NCAM annual values of age-2 recruitment and the age-2 natural mortality rate estimated for 1983,</w:t>
      </w:r>
      <w:r w:rsidRPr="00FF4075">
        <w:t xml:space="preserve"> </w:t>
      </w:r>
      <w:r>
        <w:t>assuming age-1 mortality for the historical period is identical to age-2 mortality. Similarly, natural mortality rates for the historical period were fixed at age-/year-specific estimates from NCAM.</w:t>
      </w:r>
    </w:p>
    <w:p w14:paraId="7BF42FAE" w14:textId="77777777" w:rsidR="00BB212E" w:rsidRDefault="00BB212E" w:rsidP="00BB212E">
      <w:pPr>
        <w:spacing w:line="360" w:lineRule="auto"/>
      </w:pPr>
      <w:r>
        <w:t xml:space="preserve">Projections of the </w:t>
      </w:r>
      <w:proofErr w:type="spellStart"/>
      <w:r>
        <w:t>Walford</w:t>
      </w:r>
      <w:proofErr w:type="spellEnd"/>
      <w:r>
        <w:t xml:space="preserve"> growth parameter </w:t>
      </w:r>
      <w:r w:rsidRPr="00252E9D">
        <w:rPr>
          <w:position w:val="-12"/>
        </w:rPr>
        <w:object w:dxaOrig="280" w:dyaOrig="380" w14:anchorId="318ABFA9">
          <v:shape id="_x0000_i1049" type="#_x0000_t75" style="width:14.65pt;height:19.35pt" o:ole="">
            <v:imagedata r:id="rId40" o:title=""/>
          </v:shape>
          <o:OLEObject Type="Embed" ProgID="Equation.DSMT4" ShapeID="_x0000_i1049" DrawAspect="Content" ObjectID="_1585136419" r:id="rId42"/>
        </w:object>
      </w:r>
      <w:r>
        <w:t xml:space="preserve">, recruitment and natural mortality are modelled as </w:t>
      </w:r>
      <w:proofErr w:type="gramStart"/>
      <w:r>
        <w:t>AR(</w:t>
      </w:r>
      <w:proofErr w:type="gramEnd"/>
      <w:r>
        <w:t>1) processes in the operating model. Equation OM2.14,</w:t>
      </w:r>
      <w:r w:rsidRPr="00E76002">
        <w:t xml:space="preserve"> </w:t>
      </w:r>
      <w:r>
        <w:t xml:space="preserve">where the generic variable X represents one of these processes, gives the general formula. </w:t>
      </w:r>
      <w:proofErr w:type="spellStart"/>
      <w:r>
        <w:t>Autocorrelated</w:t>
      </w:r>
      <w:proofErr w:type="spellEnd"/>
      <w:r>
        <w:t xml:space="preserve"> deviations in the </w:t>
      </w:r>
      <w:proofErr w:type="spellStart"/>
      <w:r>
        <w:t>Walford</w:t>
      </w:r>
      <w:proofErr w:type="spellEnd"/>
      <w:r>
        <w:t xml:space="preserve"> growth intercept </w:t>
      </w:r>
      <w:proofErr w:type="spellStart"/>
      <w:r>
        <w:t>alphat</w:t>
      </w:r>
      <w:proofErr w:type="spellEnd"/>
      <w:r>
        <w:t xml:space="preserve"> have a standard deviation of </w:t>
      </w:r>
      <w:proofErr w:type="spellStart"/>
      <w:r>
        <w:t>sigma.alpha</w:t>
      </w:r>
      <w:proofErr w:type="spellEnd"/>
      <w:r>
        <w:t xml:space="preserve">=0.1 and an autocorrelation coefficient of </w:t>
      </w:r>
      <w:proofErr w:type="spellStart"/>
      <w:r>
        <w:t>gamma.alpha</w:t>
      </w:r>
      <w:proofErr w:type="spellEnd"/>
      <w:r>
        <w:t xml:space="preserve">=0.2. Recruitment deviations have a standard deviation </w:t>
      </w:r>
      <w:r w:rsidRPr="002D5420">
        <w:rPr>
          <w:position w:val="-12"/>
        </w:rPr>
        <w:object w:dxaOrig="1120" w:dyaOrig="380" w14:anchorId="32E77988">
          <v:shape id="_x0000_i1050" type="#_x0000_t75" style="width:56pt;height:19.35pt" o:ole="">
            <v:imagedata r:id="rId43" o:title=""/>
          </v:shape>
          <o:OLEObject Type="Embed" ProgID="Equation.DSMT4" ShapeID="_x0000_i1050" DrawAspect="Content" ObjectID="_1585136420" r:id="rId44"/>
        </w:object>
      </w:r>
      <w:r>
        <w:t xml:space="preserve">, to maintain consistency with variability in NCAM, and an autocorrelation coefficient of </w:t>
      </w:r>
      <w:proofErr w:type="spellStart"/>
      <w:r>
        <w:t>gammaR</w:t>
      </w:r>
      <w:proofErr w:type="spellEnd"/>
      <w:r>
        <w:t xml:space="preserve">=0.8. Finally, natural deviations have a standard deviation of </w:t>
      </w:r>
      <w:proofErr w:type="spellStart"/>
      <w:r>
        <w:t>sigmaM</w:t>
      </w:r>
      <w:proofErr w:type="spellEnd"/>
      <w:r>
        <w:t xml:space="preserve"> = 0.255 and autocorrelation coefficient of </w:t>
      </w:r>
      <w:proofErr w:type="spellStart"/>
      <w:r>
        <w:t>gammaM</w:t>
      </w:r>
      <w:proofErr w:type="spellEnd"/>
      <w:r>
        <w:t>=0.534, consistent with NCAM estimates. Simulated natural mortality and growth rates for the projection period were scaled such that values of the historical and projection periods match exactly at the end of the historical period (</w:t>
      </w:r>
      <w:r w:rsidRPr="00974591">
        <w:rPr>
          <w:position w:val="-12"/>
        </w:rPr>
        <w:object w:dxaOrig="860" w:dyaOrig="380" w14:anchorId="752E26A7">
          <v:shape id="_x0000_i1051" type="#_x0000_t75" style="width:43.35pt;height:18.65pt" o:ole="">
            <v:imagedata r:id="rId45" o:title=""/>
          </v:shape>
          <o:OLEObject Type="Embed" ProgID="Equation.DSMT4" ShapeID="_x0000_i1051" DrawAspect="Content" ObjectID="_1585136421" r:id="rId46"/>
        </w:object>
      </w:r>
      <w:r>
        <w:t xml:space="preserve">). </w:t>
      </w:r>
    </w:p>
    <w:p w14:paraId="61D60FB5" w14:textId="10CBBE4C" w:rsidR="00BB212E" w:rsidRDefault="00BB212E" w:rsidP="001E7D07">
      <w:pPr>
        <w:spacing w:line="360" w:lineRule="auto"/>
      </w:pPr>
      <w:r>
        <w:t xml:space="preserve">Equations OM2.17-2.20 gives the abundance-at-age, spawning biomass, and exploitable biomasses implied by the parameters and fishing mortality rates. The operating model assumes a single fishery with </w:t>
      </w:r>
      <w:r w:rsidRPr="003F0306">
        <w:rPr>
          <w:position w:val="-12"/>
        </w:rPr>
        <w:object w:dxaOrig="260" w:dyaOrig="380" w14:anchorId="068DC31E">
          <v:shape id="_x0000_i1052" type="#_x0000_t75" style="width:12.65pt;height:18.65pt" o:ole="">
            <v:imagedata r:id="rId47" o:title=""/>
          </v:shape>
          <o:OLEObject Type="Embed" ProgID="Equation.DSMT4" ShapeID="_x0000_i1052" DrawAspect="Content" ObjectID="_1585136422" r:id="rId48"/>
        </w:object>
      </w:r>
      <w:r>
        <w:t xml:space="preserve"> values derived via annual fully-selected F values in the historical period (from NCAM) and, in the projection period, via solutions to the catch equation (OM2.21) given annual quotas output from the management procedures (described below). Fishing sel</w:t>
      </w:r>
      <w:r w:rsidR="006C17CF">
        <w:t>ectivity-at-age is time varying, which</w:t>
      </w:r>
      <w:r w:rsidR="001E7D07">
        <w:t xml:space="preserve"> in the historical period</w:t>
      </w:r>
      <w:r w:rsidR="006C17CF">
        <w:t xml:space="preserve"> is solved from NCAM fishing mortality-at-</w:t>
      </w:r>
      <w:r w:rsidR="006C17CF">
        <w:lastRenderedPageBreak/>
        <w:t xml:space="preserve">age estimates by scaling the maximum </w:t>
      </w:r>
      <w:r w:rsidR="001E7D07" w:rsidRPr="001E7D07">
        <w:rPr>
          <w:position w:val="-12"/>
        </w:rPr>
        <w:object w:dxaOrig="360" w:dyaOrig="340" w14:anchorId="403FA49A">
          <v:shape id="_x0000_i1053" type="#_x0000_t75" style="width:18.65pt;height:16.65pt" o:ole="">
            <v:imagedata r:id="rId49" o:title=""/>
          </v:shape>
          <o:OLEObject Type="Embed" ProgID="Equation.DSMT4" ShapeID="_x0000_i1053" DrawAspect="Content" ObjectID="_1585136423" r:id="rId50"/>
        </w:object>
      </w:r>
      <w:r w:rsidR="006C17CF">
        <w:t>values to 1.</w:t>
      </w:r>
      <w:r>
        <w:t xml:space="preserve"> </w:t>
      </w:r>
      <w:r w:rsidR="006C17CF">
        <w:t>P</w:t>
      </w:r>
      <w:r>
        <w:t>rojected selectivity-at-age</w:t>
      </w:r>
      <w:r w:rsidR="001E7D07">
        <w:t xml:space="preserve"> is</w:t>
      </w:r>
      <w:r>
        <w:t xml:space="preserve"> resampled with replacement from the historical values using a time series bootstrap, which is similar to a traditional bootstrap with one important difference. Where a traditional bootstrap will sample single points of data with replaced, the time series bootstrap samples random length segments from the history in order to preserve any auto-correlation that may exist in those segments.</w:t>
      </w:r>
    </w:p>
    <w:p w14:paraId="1880F812" w14:textId="5E5C5D57" w:rsidR="00252E9D" w:rsidRDefault="00BB212E" w:rsidP="00BB212E">
      <w:pPr>
        <w:spacing w:line="360" w:lineRule="auto"/>
      </w:pPr>
      <w:r>
        <w:t>Maturity-at-age is modeled by parametrically by cohort using logistic functions (equation OM 2.2). In the historical period, cohort-specific age-at-maturity ogives for 50% and 95% mature are estimated from observations of the proportion mature at age in the RV survey. When projecting forward, ogives are resampled from the historical data using the time series bootstrap.</w:t>
      </w:r>
    </w:p>
    <w:p w14:paraId="5E0882C2" w14:textId="78ECF466" w:rsidR="000B496A" w:rsidRPr="00AB6AA2" w:rsidRDefault="000B496A" w:rsidP="00B06BC6">
      <w:pPr>
        <w:pStyle w:val="Heading3"/>
        <w:spacing w:line="360" w:lineRule="auto"/>
        <w:rPr>
          <w:lang w:val="en-CA"/>
        </w:rPr>
      </w:pPr>
      <w:bookmarkStart w:id="17" w:name="_Toc327190662"/>
      <w:r w:rsidRPr="00AB6AA2">
        <w:rPr>
          <w:lang w:val="en-CA"/>
        </w:rPr>
        <w:t>Data generation from the operating model</w:t>
      </w:r>
      <w:bookmarkEnd w:id="17"/>
    </w:p>
    <w:p w14:paraId="24606F79" w14:textId="7D2F8BD6" w:rsidR="000B496A" w:rsidRDefault="000B496A" w:rsidP="00B06BC6">
      <w:pPr>
        <w:spacing w:line="360" w:lineRule="auto"/>
      </w:pPr>
      <w:r>
        <w:t>At each time step, the operating model generates a log-normally distributed exploitable biomass estimate or index</w:t>
      </w:r>
      <w:r w:rsidR="001E7D07">
        <w:t xml:space="preserve"> with catchability coefficient </w:t>
      </w:r>
      <w:r w:rsidR="001E7D07" w:rsidRPr="001E7D07">
        <w:rPr>
          <w:position w:val="-10"/>
        </w:rPr>
        <w:object w:dxaOrig="980" w:dyaOrig="300" w14:anchorId="62A91B1B">
          <v:shape id="_x0000_i1054" type="#_x0000_t75" style="width:48.65pt;height:15.35pt" o:ole="">
            <v:imagedata r:id="rId51" o:title=""/>
          </v:shape>
          <o:OLEObject Type="Embed" ProgID="Equation.DSMT4" ShapeID="_x0000_i1054" DrawAspect="Content" ObjectID="_1585136424" r:id="rId52"/>
        </w:object>
      </w:r>
      <w:r w:rsidR="001E7D07">
        <w:t xml:space="preserve"> </w:t>
      </w:r>
      <w:r>
        <w:t xml:space="preserve">(OM2.23) and vectors of observed age-proportions in the fishery catch and survey, respectively. </w:t>
      </w:r>
      <w:r w:rsidR="001C27D1">
        <w:t xml:space="preserve">The survey index standard error is assumed constant at </w:t>
      </w:r>
      <w:r w:rsidR="002B317D">
        <w:rPr>
          <w:position w:val="-12"/>
        </w:rPr>
        <w:pict w14:anchorId="1A337471">
          <v:shape id="_x0000_i1055" type="#_x0000_t75" style="width:40pt;height:19.35pt">
            <v:imagedata r:id="rId53" o:title=""/>
          </v:shape>
        </w:pict>
      </w:r>
      <w:r w:rsidR="001C27D1">
        <w:t xml:space="preserve">. </w:t>
      </w:r>
      <w:r>
        <w:t xml:space="preserve">Age-composition is modelled using multivariate logistic distributions with independent errors (OM2.24-2.26; </w:t>
      </w:r>
      <w:proofErr w:type="spellStart"/>
      <w:r>
        <w:t>Schnute</w:t>
      </w:r>
      <w:proofErr w:type="spellEnd"/>
      <w:r>
        <w:t xml:space="preserve"> and Richards 1995). Standard errors for simulated assessment </w:t>
      </w:r>
      <w:r w:rsidR="001C27D1">
        <w:t xml:space="preserve">age-composition </w:t>
      </w:r>
      <w:r>
        <w:t xml:space="preserve">data </w:t>
      </w:r>
      <w:r w:rsidR="001C27D1">
        <w:t xml:space="preserve">were </w:t>
      </w:r>
      <w:r w:rsidR="002E065B">
        <w:rPr>
          <w:position w:val="-12"/>
        </w:rPr>
        <w:pict w14:anchorId="6E4FCB93">
          <v:shape id="_x0000_i1056" type="#_x0000_t75" style="width:44pt;height:20pt">
            <v:imagedata r:id="rId54" o:title=""/>
          </v:shape>
        </w:pict>
      </w:r>
      <w:r w:rsidR="001C27D1">
        <w:t>.</w:t>
      </w:r>
    </w:p>
    <w:p w14:paraId="22A1432F" w14:textId="77777777" w:rsidR="000B496A" w:rsidRDefault="000B496A" w:rsidP="00B06BC6">
      <w:pPr>
        <w:pStyle w:val="Heading3"/>
        <w:spacing w:line="360" w:lineRule="auto"/>
      </w:pPr>
      <w:bookmarkStart w:id="18" w:name="_Toc327190663"/>
      <w:r>
        <w:t>Operating model projection scenarios</w:t>
      </w:r>
      <w:bookmarkEnd w:id="18"/>
    </w:p>
    <w:p w14:paraId="0A025C4D" w14:textId="649AB7A5" w:rsidR="00F75703" w:rsidRDefault="000B496A" w:rsidP="00B06BC6">
      <w:pPr>
        <w:spacing w:line="360" w:lineRule="auto"/>
      </w:pPr>
      <w:r w:rsidRPr="00E96B3D">
        <w:t>Cod production is highly sensitive to a</w:t>
      </w:r>
      <w:r w:rsidR="00F75703">
        <w:t xml:space="preserve">dult natural mortality rates (M) and age-1 recruitment. </w:t>
      </w:r>
      <w:r w:rsidR="00D772AC">
        <w:t xml:space="preserve">We defined </w:t>
      </w:r>
      <w:r w:rsidR="00F75703">
        <w:t xml:space="preserve">12 </w:t>
      </w:r>
      <w:r>
        <w:t xml:space="preserve">operating model </w:t>
      </w:r>
      <w:r w:rsidRPr="00E96B3D">
        <w:t>scenarios</w:t>
      </w:r>
      <w:r w:rsidR="00F75703">
        <w:t xml:space="preserve"> </w:t>
      </w:r>
      <w:r w:rsidR="00D772AC">
        <w:t xml:space="preserve">based on combinations of </w:t>
      </w:r>
      <w:r w:rsidR="00F75703">
        <w:t>natural mortality</w:t>
      </w:r>
      <w:r w:rsidR="00D772AC">
        <w:t xml:space="preserve"> (4)</w:t>
      </w:r>
      <w:r w:rsidR="00F75703">
        <w:t xml:space="preserve"> </w:t>
      </w:r>
      <w:r w:rsidR="00D772AC">
        <w:t>and</w:t>
      </w:r>
      <w:r w:rsidR="00F75703">
        <w:t xml:space="preserve"> recruitment</w:t>
      </w:r>
      <w:r w:rsidR="00D772AC">
        <w:t xml:space="preserve"> (3)</w:t>
      </w:r>
      <w:r w:rsidR="00A37968">
        <w:t xml:space="preserve"> assumptions</w:t>
      </w:r>
      <w:r w:rsidR="003712B4">
        <w:t xml:space="preserve"> in the projection period</w:t>
      </w:r>
      <w:r w:rsidR="00F75703">
        <w:t>.</w:t>
      </w:r>
    </w:p>
    <w:p w14:paraId="1488301D" w14:textId="005E3E10" w:rsidR="000664AD" w:rsidRDefault="000664AD" w:rsidP="00B06BC6">
      <w:pPr>
        <w:spacing w:line="360" w:lineRule="auto"/>
      </w:pPr>
      <w:r>
        <w:t>The first natural mortality scenario (</w:t>
      </w:r>
      <w:proofErr w:type="spellStart"/>
      <w:r>
        <w:t>conM</w:t>
      </w:r>
      <w:proofErr w:type="spellEnd"/>
      <w:r w:rsidRPr="00E96B3D">
        <w:t xml:space="preserve">) </w:t>
      </w:r>
      <w:r>
        <w:t xml:space="preserve">is a </w:t>
      </w:r>
      <w:r w:rsidR="00C4215A">
        <w:t>stationary</w:t>
      </w:r>
      <w:r w:rsidR="008F07DF">
        <w:t>,</w:t>
      </w:r>
      <w:r w:rsidR="00C4215A">
        <w:t xml:space="preserve"> zero-trend </w:t>
      </w:r>
      <w:r>
        <w:t xml:space="preserve">random walk </w:t>
      </w:r>
      <w:r w:rsidR="000337D5" w:rsidRPr="000337D5">
        <w:rPr>
          <w:position w:val="-12"/>
        </w:rPr>
        <w:object w:dxaOrig="2260" w:dyaOrig="400" w14:anchorId="203D9F95">
          <v:shape id="_x0000_i1057" type="#_x0000_t75" style="width:112.65pt;height:20pt" o:ole="">
            <v:imagedata r:id="rId55" o:title=""/>
          </v:shape>
          <o:OLEObject Type="Embed" ProgID="Equation.DSMT4" ShapeID="_x0000_i1057" DrawAspect="Content" ObjectID="_1585136425" r:id="rId56"/>
        </w:object>
      </w:r>
      <w:r w:rsidR="0051602D">
        <w:t xml:space="preserve"> </w:t>
      </w:r>
      <w:r>
        <w:t>around the historical mean</w:t>
      </w:r>
      <w:r w:rsidR="00F41D26">
        <w:t xml:space="preserve"> M</w:t>
      </w:r>
      <w:r>
        <w:t xml:space="preserve"> value</w:t>
      </w:r>
      <w:r w:rsidR="00353673">
        <w:t xml:space="preserve">. This scenario provides </w:t>
      </w:r>
      <w:r>
        <w:t>a best-case benchmark</w:t>
      </w:r>
      <w:r w:rsidRPr="00E96B3D">
        <w:t>.</w:t>
      </w:r>
      <w:r>
        <w:t xml:space="preserve"> </w:t>
      </w:r>
      <w:r w:rsidR="007917D1">
        <w:t xml:space="preserve">Other </w:t>
      </w:r>
      <w:r>
        <w:t xml:space="preserve">natural mortality scenarios </w:t>
      </w:r>
      <w:r w:rsidR="007917D1">
        <w:t xml:space="preserve">each </w:t>
      </w:r>
      <w:r w:rsidRPr="00E96B3D">
        <w:t xml:space="preserve">assume </w:t>
      </w:r>
      <w:r w:rsidR="007917D1">
        <w:t xml:space="preserve">that </w:t>
      </w:r>
      <w:r w:rsidRPr="00E96B3D">
        <w:t xml:space="preserve">historical natural mortality patterns resulted from </w:t>
      </w:r>
      <w:r w:rsidR="007917D1">
        <w:t xml:space="preserve">the above random walk plus </w:t>
      </w:r>
      <w:r w:rsidRPr="00E96B3D">
        <w:t xml:space="preserve">short-term pulses of extreme mortality, </w:t>
      </w:r>
      <w:r>
        <w:t>occu</w:t>
      </w:r>
      <w:r w:rsidR="007917D1">
        <w:t>r</w:t>
      </w:r>
      <w:r>
        <w:t>r</w:t>
      </w:r>
      <w:r w:rsidR="007917D1">
        <w:t>ing</w:t>
      </w:r>
      <w:r>
        <w:t xml:space="preserve"> at random</w:t>
      </w:r>
      <w:r w:rsidR="007917D1">
        <w:t xml:space="preserve"> with frequencies once every 40 years (pM40), once every 20 years (pM20), and once every 20 years while spawning stock biomass is below </w:t>
      </w:r>
      <m:oMath>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rsidR="007917D1">
        <w:t xml:space="preserve"> (pM20lim)</w:t>
      </w:r>
      <w:r w:rsidRPr="00E96B3D">
        <w:t>.</w:t>
      </w:r>
      <w:r>
        <w:t xml:space="preserve"> A pulse magnitude of 650% of average was chosen to </w:t>
      </w:r>
      <w:r w:rsidR="007917D1">
        <w:t>mimic</w:t>
      </w:r>
      <w:r>
        <w:t xml:space="preserve"> </w:t>
      </w:r>
      <w:r w:rsidR="00054471">
        <w:t xml:space="preserve">the highest </w:t>
      </w:r>
      <w:r w:rsidR="007917D1">
        <w:t xml:space="preserve">observed </w:t>
      </w:r>
      <w:r w:rsidR="00054471">
        <w:t>M event in the historical period</w:t>
      </w:r>
      <w:r w:rsidR="005E5D83">
        <w:t xml:space="preserve">. </w:t>
      </w:r>
    </w:p>
    <w:p w14:paraId="68CB5217" w14:textId="11F4B2FE" w:rsidR="000664AD" w:rsidRDefault="000664AD" w:rsidP="00B06BC6">
      <w:pPr>
        <w:spacing w:line="360" w:lineRule="auto"/>
      </w:pPr>
      <w:r>
        <w:lastRenderedPageBreak/>
        <w:t>The</w:t>
      </w:r>
      <w:r w:rsidR="00EB061F">
        <w:t xml:space="preserve"> </w:t>
      </w:r>
      <w:r w:rsidR="00F361F1">
        <w:t>three</w:t>
      </w:r>
      <w:r>
        <w:t xml:space="preserve"> recruitment scenarios </w:t>
      </w:r>
      <w:r w:rsidR="00B9363B">
        <w:t>assume that</w:t>
      </w:r>
      <w:r w:rsidR="00F361F1">
        <w:t xml:space="preserve"> </w:t>
      </w:r>
      <w:r w:rsidR="00C84C7E">
        <w:t xml:space="preserve">future </w:t>
      </w:r>
      <w:r>
        <w:t xml:space="preserve">average </w:t>
      </w:r>
      <w:r w:rsidR="001E7D07" w:rsidRPr="001E7D07">
        <w:rPr>
          <w:position w:val="-4"/>
        </w:rPr>
        <w:object w:dxaOrig="240" w:dyaOrig="240" w14:anchorId="73501D75">
          <v:shape id="_x0000_i1058" type="#_x0000_t75" style="width:12pt;height:12pt" o:ole="">
            <v:imagedata r:id="rId57" o:title=""/>
          </v:shape>
          <o:OLEObject Type="Embed" ProgID="Equation.DSMT4" ShapeID="_x0000_i1058" DrawAspect="Content" ObjectID="_1585136426" r:id="rId58"/>
        </w:object>
      </w:r>
      <w:r w:rsidR="001E7D07">
        <w:t xml:space="preserve"> </w:t>
      </w:r>
      <w:r>
        <w:t>is</w:t>
      </w:r>
      <w:r w:rsidR="00F361F1">
        <w:t xml:space="preserve"> (</w:t>
      </w:r>
      <w:proofErr w:type="spellStart"/>
      <w:r w:rsidR="00F361F1">
        <w:t>i</w:t>
      </w:r>
      <w:proofErr w:type="spellEnd"/>
      <w:r w:rsidR="00F361F1">
        <w:t>)</w:t>
      </w:r>
      <w:r>
        <w:t xml:space="preserve"> </w:t>
      </w:r>
      <w:r w:rsidR="006356A9">
        <w:t xml:space="preserve">constant at the recent average </w:t>
      </w:r>
      <w:r>
        <w:t>recruitment</w:t>
      </w:r>
      <w:r w:rsidR="006356A9">
        <w:t xml:space="preserve"> from 2005 </w:t>
      </w:r>
      <w:r w:rsidR="00C84C7E">
        <w:t>–</w:t>
      </w:r>
      <w:r w:rsidR="006356A9">
        <w:t xml:space="preserve"> 2014</w:t>
      </w:r>
      <w:r w:rsidR="00C84C7E">
        <w:t>, which is 16% of the 1980s mean recruitment</w:t>
      </w:r>
      <w:r w:rsidR="006356A9">
        <w:t xml:space="preserve"> (</w:t>
      </w:r>
      <w:r w:rsidR="001E7D07" w:rsidRPr="001E7D07">
        <w:rPr>
          <w:position w:val="-4"/>
        </w:rPr>
        <w:object w:dxaOrig="540" w:dyaOrig="300" w14:anchorId="753E6406">
          <v:shape id="_x0000_i1059" type="#_x0000_t75" style="width:27.35pt;height:15.35pt" o:ole="">
            <v:imagedata r:id="rId59" o:title=""/>
          </v:shape>
          <o:OLEObject Type="Embed" ProgID="Equation.DSMT4" ShapeID="_x0000_i1059" DrawAspect="Content" ObjectID="_1585136427" r:id="rId60"/>
        </w:object>
      </w:r>
      <w:r>
        <w:t>)</w:t>
      </w:r>
      <w:r w:rsidR="006356A9">
        <w:t>,</w:t>
      </w:r>
      <w:r w:rsidR="00F361F1">
        <w:t xml:space="preserve"> (ii)</w:t>
      </w:r>
      <w:r w:rsidR="006356A9">
        <w:t xml:space="preserve"> 50% of 1980s mean recruitment (</w:t>
      </w:r>
      <w:r w:rsidR="001E7D07" w:rsidRPr="001E7D07">
        <w:rPr>
          <w:position w:val="-4"/>
        </w:rPr>
        <w:object w:dxaOrig="420" w:dyaOrig="300" w14:anchorId="5930FDBB">
          <v:shape id="_x0000_i1060" type="#_x0000_t75" style="width:20.65pt;height:15.35pt" o:ole="">
            <v:imagedata r:id="rId61" o:title=""/>
          </v:shape>
          <o:OLEObject Type="Embed" ProgID="Equation.DSMT4" ShapeID="_x0000_i1060" DrawAspect="Content" ObjectID="_1585136428" r:id="rId62"/>
        </w:object>
      </w:r>
      <w:r>
        <w:t>)</w:t>
      </w:r>
      <w:r w:rsidR="006356A9">
        <w:t>,</w:t>
      </w:r>
      <w:r w:rsidR="00F361F1">
        <w:t xml:space="preserve"> </w:t>
      </w:r>
      <w:r w:rsidR="00C84C7E">
        <w:t xml:space="preserve">or </w:t>
      </w:r>
      <w:r w:rsidR="00F361F1">
        <w:t>(iii)</w:t>
      </w:r>
      <w:r w:rsidR="00C84C7E">
        <w:t xml:space="preserve"> </w:t>
      </w:r>
      <w:r w:rsidR="006F19C9">
        <w:t>an increasing</w:t>
      </w:r>
      <w:r w:rsidR="006356A9">
        <w:t xml:space="preserve"> </w:t>
      </w:r>
      <w:r w:rsidR="006F19C9">
        <w:t xml:space="preserve">trend </w:t>
      </w:r>
      <w:r w:rsidR="006356A9">
        <w:t>from the recent average to half the 1980s average (</w:t>
      </w:r>
      <w:r w:rsidR="001E7D07" w:rsidRPr="001E7D07">
        <w:rPr>
          <w:position w:val="-4"/>
        </w:rPr>
        <w:object w:dxaOrig="520" w:dyaOrig="300" w14:anchorId="57CE0463">
          <v:shape id="_x0000_i1061" type="#_x0000_t75" style="width:26.65pt;height:15.35pt" o:ole="">
            <v:imagedata r:id="rId63" o:title=""/>
          </v:shape>
          <o:OLEObject Type="Embed" ProgID="Equation.DSMT4" ShapeID="_x0000_i1061" DrawAspect="Content" ObjectID="_1585136429" r:id="rId64"/>
        </w:object>
      </w:r>
      <w:r w:rsidR="006356A9">
        <w:t>)</w:t>
      </w:r>
      <w:r>
        <w:t>.</w:t>
      </w:r>
    </w:p>
    <w:p w14:paraId="0BD29629" w14:textId="65614510" w:rsidR="000B496A" w:rsidRDefault="000B496A" w:rsidP="00B06BC6">
      <w:pPr>
        <w:spacing w:line="360" w:lineRule="auto"/>
      </w:pPr>
      <w:r>
        <w:t xml:space="preserve">While this limited suite of scenarios is far from exhaustive, it suffices to demonstrate some of the challenges in developing management procedures in the presence of non-stationary population dynamics and in judging performance with respect to LRPs and fishery objectives. </w:t>
      </w:r>
    </w:p>
    <w:p w14:paraId="28D7510D" w14:textId="77777777" w:rsidR="000B496A" w:rsidRPr="004A370E" w:rsidRDefault="000B496A" w:rsidP="00B06BC6">
      <w:pPr>
        <w:pStyle w:val="Heading2"/>
        <w:spacing w:line="360" w:lineRule="auto"/>
      </w:pPr>
      <w:bookmarkStart w:id="19" w:name="_Toc327190664"/>
      <w:r>
        <w:t>Management procedures</w:t>
      </w:r>
      <w:bookmarkEnd w:id="19"/>
    </w:p>
    <w:p w14:paraId="1805223B" w14:textId="2FABB474" w:rsidR="000B496A" w:rsidRDefault="000B496A" w:rsidP="00B06BC6">
      <w:pPr>
        <w:spacing w:line="360" w:lineRule="auto"/>
      </w:pPr>
      <w:r>
        <w:t xml:space="preserve">Simulated management procedures (MPs) </w:t>
      </w:r>
      <w:r w:rsidR="00372333">
        <w:t xml:space="preserve">in the projection period </w:t>
      </w:r>
      <w:r>
        <w:t>consist of three components: (1) a fishery data set involving time-series (t = 1, 2,…,</w:t>
      </w:r>
      <w:r w:rsidRPr="00321B16">
        <w:rPr>
          <w:i/>
        </w:rPr>
        <w:t>T</w:t>
      </w:r>
      <w:r>
        <w:t>) of total catch, a</w:t>
      </w:r>
      <w:r w:rsidR="00091059">
        <w:t>n exploitable biomass index time-series,</w:t>
      </w:r>
      <w:r>
        <w:t xml:space="preserve"> and proportions-at-age in the fishery catch and </w:t>
      </w:r>
      <w:r w:rsidR="005B04CE">
        <w:t xml:space="preserve">RV </w:t>
      </w:r>
      <w:r>
        <w:t xml:space="preserve">survey; (2) a stock assessment model that </w:t>
      </w:r>
      <w:r w:rsidR="00151E14">
        <w:t>uses the simulated data to estimate</w:t>
      </w:r>
      <w:r>
        <w:t xml:space="preserve"> historical biomass, recruitment, natural mortality, selectivity, and stock-recruitment parameters up to time step </w:t>
      </w:r>
      <w:r w:rsidRPr="00465D8C">
        <w:rPr>
          <w:i/>
        </w:rPr>
        <w:t>t</w:t>
      </w:r>
      <w:r>
        <w:t xml:space="preserve"> (AM.1)</w:t>
      </w:r>
      <w:r w:rsidR="00151E14">
        <w:t>,</w:t>
      </w:r>
      <w:r>
        <w:t xml:space="preserve"> as well as </w:t>
      </w:r>
      <w:r w:rsidR="003A208B">
        <w:t xml:space="preserve">any values </w:t>
      </w:r>
      <w:r>
        <w:t xml:space="preserve">required by harvest control rules (Cox et al. 2013); and (3) a harvest control rule for computing a catch limit based on stock assessment results.  The sections below describe how each of these components is implemented in the simulations. </w:t>
      </w:r>
      <w:r w:rsidR="00DE122D">
        <w:t xml:space="preserve"> </w:t>
      </w:r>
    </w:p>
    <w:p w14:paraId="17FEE510" w14:textId="6774193B" w:rsidR="000B496A" w:rsidRDefault="00375C89" w:rsidP="00B06BC6">
      <w:pPr>
        <w:pStyle w:val="Heading3"/>
        <w:spacing w:line="360" w:lineRule="auto"/>
      </w:pPr>
      <w:bookmarkStart w:id="20" w:name="_Toc327190665"/>
      <w:proofErr w:type="spellStart"/>
      <w:r>
        <w:t>Simulated</w:t>
      </w:r>
      <w:proofErr w:type="spellEnd"/>
      <w:r>
        <w:t xml:space="preserve"> </w:t>
      </w:r>
      <w:r w:rsidR="006D7DB9">
        <w:t xml:space="preserve">stock </w:t>
      </w:r>
      <w:proofErr w:type="spellStart"/>
      <w:r>
        <w:t>assessment</w:t>
      </w:r>
      <w:proofErr w:type="spellEnd"/>
      <w:r>
        <w:t xml:space="preserve"> </w:t>
      </w:r>
      <w:r w:rsidR="000B496A">
        <w:t>data</w:t>
      </w:r>
      <w:bookmarkEnd w:id="20"/>
    </w:p>
    <w:p w14:paraId="0F5A209A" w14:textId="1EE42D8C" w:rsidR="000B496A" w:rsidRDefault="000B496A" w:rsidP="00B06BC6">
      <w:pPr>
        <w:spacing w:line="360" w:lineRule="auto"/>
      </w:pPr>
      <w:r>
        <w:t xml:space="preserve">Although the operating model simulates the data used in fishery stock assessments, the MP controls the types, frequency, and precision of the simulated data because these are typically under management control. Annual estimates of cod spawning biomass are required by all management procedures. </w:t>
      </w:r>
      <w:r w:rsidRPr="0068033B">
        <w:t>For this study, we generated unbiased, absolute values of spawning biomass as the biomass index data (OM2.23).</w:t>
      </w:r>
      <w:r>
        <w:t xml:space="preserve"> The coefficients of variation (CVs) of these estimates were constant over time and set to values estimated in the 2015 stock assessment</w:t>
      </w:r>
      <w:r w:rsidR="00AE12DA">
        <w:t xml:space="preserve"> (see above</w:t>
      </w:r>
      <w:r w:rsidR="008824D8">
        <w:t xml:space="preserve"> for standard errors</w:t>
      </w:r>
      <w:r w:rsidR="00AE12DA">
        <w:t>)</w:t>
      </w:r>
      <w:r>
        <w:t xml:space="preserve">. Fishery and survey age-composition data required for the simulated SCA stock assessments (defined below) are generated annually from OM2.24-2.26. </w:t>
      </w:r>
    </w:p>
    <w:p w14:paraId="0FA15C8F" w14:textId="77777777" w:rsidR="000B496A" w:rsidRPr="00AB6AA2" w:rsidRDefault="000B496A" w:rsidP="00B06BC6">
      <w:pPr>
        <w:pStyle w:val="Heading3"/>
        <w:spacing w:line="360" w:lineRule="auto"/>
        <w:rPr>
          <w:lang w:val="en-CA"/>
        </w:rPr>
      </w:pPr>
      <w:bookmarkStart w:id="21" w:name="_Toc327190666"/>
      <w:r w:rsidRPr="00AB6AA2">
        <w:rPr>
          <w:lang w:val="en-CA"/>
        </w:rPr>
        <w:t>Catch-at-age stock assessment models</w:t>
      </w:r>
      <w:bookmarkEnd w:id="21"/>
    </w:p>
    <w:p w14:paraId="3C689EA9" w14:textId="62013B44" w:rsidR="000B496A" w:rsidRDefault="000B496A" w:rsidP="00B06BC6">
      <w:pPr>
        <w:spacing w:line="360" w:lineRule="auto"/>
      </w:pPr>
      <w:r>
        <w:t>The statistical catch-at-age assessment model (</w:t>
      </w:r>
      <w:r w:rsidRPr="00651C6B">
        <w:t>AM</w:t>
      </w:r>
      <w:r>
        <w:t>; Table 4) used in the simulated management procedures differs slightly from the age-structured operating model. The four main differences are that (</w:t>
      </w:r>
      <w:proofErr w:type="spellStart"/>
      <w:r w:rsidRPr="00354783">
        <w:rPr>
          <w:i/>
        </w:rPr>
        <w:t>i</w:t>
      </w:r>
      <w:proofErr w:type="spellEnd"/>
      <w:r>
        <w:t>) recruitment</w:t>
      </w:r>
      <w:r w:rsidR="00F47E0E">
        <w:t xml:space="preserve"> </w:t>
      </w:r>
      <w:r w:rsidR="00CC1B59">
        <w:t xml:space="preserve">in the AM </w:t>
      </w:r>
      <w:r w:rsidR="00F47E0E">
        <w:t xml:space="preserve">is based on a </w:t>
      </w:r>
      <w:proofErr w:type="spellStart"/>
      <w:r w:rsidR="00F47E0E">
        <w:t>Beverton</w:t>
      </w:r>
      <w:proofErr w:type="spellEnd"/>
      <w:r w:rsidR="00F47E0E">
        <w:t>-Holt stock-recruit relationship with</w:t>
      </w:r>
      <w:r>
        <w:t xml:space="preserve"> uncorrelated</w:t>
      </w:r>
      <w:r w:rsidR="00F47E0E">
        <w:t xml:space="preserve"> process errors</w:t>
      </w:r>
      <w:r>
        <w:t xml:space="preserve"> (AM.6 and Table </w:t>
      </w:r>
      <w:r w:rsidR="00AE1CE3">
        <w:t>6</w:t>
      </w:r>
      <w:r>
        <w:t xml:space="preserve"> </w:t>
      </w:r>
      <w:proofErr w:type="spellStart"/>
      <w:r>
        <w:t>eq</w:t>
      </w:r>
      <w:proofErr w:type="spellEnd"/>
      <w:r>
        <w:t xml:space="preserve"> L.4), (</w:t>
      </w:r>
      <w:r w:rsidRPr="00354783">
        <w:rPr>
          <w:i/>
        </w:rPr>
        <w:t>ii</w:t>
      </w:r>
      <w:r>
        <w:t xml:space="preserve">) catch in the </w:t>
      </w:r>
      <w:r w:rsidRPr="00357DF9">
        <w:t xml:space="preserve">AM </w:t>
      </w:r>
      <w:r>
        <w:t xml:space="preserve">is </w:t>
      </w:r>
      <w:r>
        <w:lastRenderedPageBreak/>
        <w:t xml:space="preserve">taken assuming a discrete fishery (i.e. a single fleet) occurring at the beginning of </w:t>
      </w:r>
      <w:r w:rsidR="00633C5E">
        <w:t>the year (AM.7</w:t>
      </w:r>
      <w:r>
        <w:t>) instead of continuously as it is in the operating model, (</w:t>
      </w:r>
      <w:r w:rsidRPr="007B5519">
        <w:rPr>
          <w:i/>
        </w:rPr>
        <w:t>iii</w:t>
      </w:r>
      <w:r>
        <w:t xml:space="preserve">) weight-at-age is assumed constant in the </w:t>
      </w:r>
      <w:r w:rsidRPr="00593E58">
        <w:t>AM</w:t>
      </w:r>
      <w:r>
        <w:t>, and (</w:t>
      </w:r>
      <w:r w:rsidRPr="008C2D40">
        <w:rPr>
          <w:i/>
        </w:rPr>
        <w:t>iv</w:t>
      </w:r>
      <w:r>
        <w:t xml:space="preserve">) the AM assumes only a single time-varying </w:t>
      </w:r>
      <w:r w:rsidRPr="000919F1">
        <w:rPr>
          <w:rFonts w:ascii="Times New Roman" w:hAnsi="Times New Roman"/>
          <w:i/>
        </w:rPr>
        <w:t>M</w:t>
      </w:r>
      <w:r w:rsidRPr="000919F1">
        <w:rPr>
          <w:rFonts w:ascii="Times New Roman" w:hAnsi="Times New Roman"/>
          <w:i/>
          <w:vertAlign w:val="subscript"/>
        </w:rPr>
        <w:t>t</w:t>
      </w:r>
      <w:r>
        <w:t xml:space="preserve"> value that applies to all ages.  Equations AM.1-AM.8 show how the relevant calculations in the </w:t>
      </w:r>
      <w:r w:rsidRPr="00392D21">
        <w:t>AM</w:t>
      </w:r>
      <w:r>
        <w:t xml:space="preserve"> are affected by these differences. The </w:t>
      </w:r>
      <w:r w:rsidRPr="00835C26">
        <w:t>AM</w:t>
      </w:r>
      <w:r>
        <w:t xml:space="preserve"> estimator uses all potential data sources generated by the operating model, including catch, biomass survey indices, and proportions-at-age in the catch</w:t>
      </w:r>
      <w:r w:rsidR="006B39AD">
        <w:t xml:space="preserve"> and survey</w:t>
      </w:r>
      <w:r>
        <w:t>. Operating model schedules of maturity-at-age are assumed constant and known in the</w:t>
      </w:r>
      <w:r>
        <w:rPr>
          <w:i/>
        </w:rPr>
        <w:t xml:space="preserve"> </w:t>
      </w:r>
      <w:r>
        <w:t xml:space="preserve">AM and are therefore part of the assessment input data. Recruitment deviations </w:t>
      </w:r>
      <w:r w:rsidR="002E065B">
        <w:rPr>
          <w:position w:val="-10"/>
        </w:rPr>
        <w:pict w14:anchorId="16FA0B60">
          <v:shape id="_x0000_i1062" type="#_x0000_t75" style="width:18.65pt;height:18.65pt">
            <v:imagedata r:id="rId65" o:title=""/>
          </v:shape>
        </w:pict>
      </w:r>
      <w:r>
        <w:t xml:space="preserve">are only estimated for years </w:t>
      </w:r>
      <w:r w:rsidR="002E065B">
        <w:rPr>
          <w:position w:val="-10"/>
        </w:rPr>
        <w:pict w14:anchorId="1193234A">
          <v:shape id="_x0000_i1063" type="#_x0000_t75" style="width:84pt;height:18.65pt">
            <v:imagedata r:id="rId66" o:title=""/>
          </v:shape>
        </w:pict>
      </w:r>
      <w:r>
        <w:t>because there is little information in age-composition data about more recent recruitment.  We use age-at-50% maturity instead of age-at-50% selectivity to bound the size of the recruitment deviation vector because the former is a known input whereas the latter is based on estimated model parameters and therefore violates AD Model Builder rules of differentiation (i.e., the length of a parameter vector cannot be a function of an estimated parameter).</w:t>
      </w:r>
      <w:r w:rsidRPr="00713EDD">
        <w:t xml:space="preserve"> </w:t>
      </w:r>
      <w:r>
        <w:t xml:space="preserve">Natural mortality rate is estimated in the </w:t>
      </w:r>
      <w:r w:rsidRPr="00216458">
        <w:t xml:space="preserve">AM </w:t>
      </w:r>
      <w:r>
        <w:t xml:space="preserve">as a random walk to allow for non-stationary natural mortality. In all cases, we use a somewhat informative prior on the initial </w:t>
      </w:r>
      <w:r w:rsidRPr="007824C7">
        <w:rPr>
          <w:i/>
        </w:rPr>
        <w:t>M</w:t>
      </w:r>
      <w:r w:rsidRPr="007824C7">
        <w:rPr>
          <w:i/>
          <w:vertAlign w:val="subscript"/>
        </w:rPr>
        <w:t>t</w:t>
      </w:r>
      <w:r>
        <w:t xml:space="preserve"> value at </w:t>
      </w:r>
      <w:r w:rsidRPr="00527C15">
        <w:rPr>
          <w:i/>
        </w:rPr>
        <w:t>t</w:t>
      </w:r>
      <w:r>
        <w:t> = 1.</w:t>
      </w:r>
    </w:p>
    <w:p w14:paraId="149B8287" w14:textId="0484F3B5" w:rsidR="000B496A" w:rsidRDefault="000B496A" w:rsidP="00B06BC6">
      <w:pPr>
        <w:spacing w:line="360" w:lineRule="auto"/>
      </w:pPr>
      <w:r>
        <w:t xml:space="preserve">Maximum likelihood estimates of error variances are computed analytically in the AM by conditioning on the leading parameters. For this study, we assumed that RV survey catchability </w:t>
      </w:r>
      <w:r w:rsidR="001E7D07" w:rsidRPr="001E7D07">
        <w:rPr>
          <w:position w:val="-10"/>
        </w:rPr>
        <w:object w:dxaOrig="520" w:dyaOrig="300" w14:anchorId="40FF709E">
          <v:shape id="_x0000_i1064" type="#_x0000_t75" style="width:26.65pt;height:15.35pt" o:ole="">
            <v:imagedata r:id="rId67" o:title=""/>
          </v:shape>
          <o:OLEObject Type="Embed" ProgID="Equation.DSMT4" ShapeID="_x0000_i1064" DrawAspect="Content" ObjectID="_1585136430" r:id="rId68"/>
        </w:object>
      </w:r>
      <w:r w:rsidR="001E7D07">
        <w:t xml:space="preserve"> in </w:t>
      </w:r>
      <w:r>
        <w:t>the AM because (</w:t>
      </w:r>
      <w:proofErr w:type="spellStart"/>
      <w:r>
        <w:t>i</w:t>
      </w:r>
      <w:proofErr w:type="spellEnd"/>
      <w:r>
        <w:t>) preliminary tests of the AM estimator assuming</w:t>
      </w:r>
      <w:r w:rsidR="001E7D07">
        <w:t xml:space="preserve"> </w:t>
      </w:r>
      <w:r w:rsidR="001E7D07" w:rsidRPr="001E7D07">
        <w:rPr>
          <w:position w:val="-10"/>
        </w:rPr>
        <w:object w:dxaOrig="520" w:dyaOrig="300" w14:anchorId="2848F6F7">
          <v:shape id="_x0000_i1065" type="#_x0000_t75" style="width:26.65pt;height:15.35pt" o:ole="">
            <v:imagedata r:id="rId69" o:title=""/>
          </v:shape>
          <o:OLEObject Type="Embed" ProgID="Equation.DSMT4" ShapeID="_x0000_i1065" DrawAspect="Content" ObjectID="_1585136431" r:id="rId70"/>
        </w:object>
      </w:r>
      <w:r w:rsidR="001E7D07">
        <w:t xml:space="preserve"> </w:t>
      </w:r>
      <w:r>
        <w:t xml:space="preserve">closely matched actual stock assessments that estimated q (which was close to 1 anyway) and (ii) assuming </w:t>
      </w:r>
      <w:r w:rsidR="001E7D07" w:rsidRPr="001E7D07">
        <w:rPr>
          <w:position w:val="-10"/>
        </w:rPr>
        <w:object w:dxaOrig="520" w:dyaOrig="300" w14:anchorId="6A659906">
          <v:shape id="_x0000_i1066" type="#_x0000_t75" style="width:26.65pt;height:15.35pt" o:ole="">
            <v:imagedata r:id="rId71" o:title=""/>
          </v:shape>
          <o:OLEObject Type="Embed" ProgID="Equation.DSMT4" ShapeID="_x0000_i1066" DrawAspect="Content" ObjectID="_1585136432" r:id="rId72"/>
        </w:object>
      </w:r>
      <w:r w:rsidR="001E7D07">
        <w:t xml:space="preserve"> </w:t>
      </w:r>
      <w:r>
        <w:t>gives a more stable AM estimator in closed-loop simulations.</w:t>
      </w:r>
    </w:p>
    <w:p w14:paraId="2CEB334F" w14:textId="34B3F353" w:rsidR="000B496A" w:rsidRDefault="000B496A" w:rsidP="00B06BC6">
      <w:pPr>
        <w:spacing w:line="360" w:lineRule="auto"/>
      </w:pPr>
      <w:r>
        <w:t>Table 6 provides the likelihood components and calculations involved in the negative-log-posterior distribution function (</w:t>
      </w:r>
      <w:r w:rsidRPr="00F44E70">
        <w:rPr>
          <w:i/>
        </w:rPr>
        <w:t>G</w:t>
      </w:r>
      <w:r>
        <w:t>; L.10). The AM uses an errors-in-variables</w:t>
      </w:r>
      <w:r w:rsidR="00D3656D">
        <w:t xml:space="preserve"> (EIV)</w:t>
      </w:r>
      <w:r>
        <w:t xml:space="preserve"> maximum likelihood formulation for modeling the combined biomass index and process error likelihood (</w:t>
      </w:r>
      <w:r w:rsidR="002E065B">
        <w:rPr>
          <w:position w:val="-10"/>
        </w:rPr>
        <w:pict w14:anchorId="54BD9750">
          <v:shape id="_x0000_i1067" type="#_x0000_t75" style="width:17.35pt;height:16pt">
            <v:imagedata r:id="rId73" o:title=""/>
          </v:shape>
        </w:pict>
      </w:r>
      <w:r>
        <w:t>; L.1-L.6)</w:t>
      </w:r>
      <w:r w:rsidR="00D3656D">
        <w:t xml:space="preserve">. The EIV approach reduces the number of estimated parameters by assuming a </w:t>
      </w:r>
      <w:r>
        <w:t>total error variance (</w:t>
      </w:r>
      <w:r w:rsidR="002E065B">
        <w:rPr>
          <w:position w:val="-4"/>
        </w:rPr>
        <w:pict w14:anchorId="0862B234">
          <v:shape id="_x0000_i1068" type="#_x0000_t75" style="width:14.65pt;height:14.65pt">
            <v:imagedata r:id="rId74" o:title=""/>
          </v:shape>
        </w:pict>
      </w:r>
      <w:r w:rsidR="00B06BC6">
        <w:t xml:space="preserve">) </w:t>
      </w:r>
      <w:r w:rsidR="00D3656D">
        <w:t xml:space="preserve">that </w:t>
      </w:r>
      <w:r w:rsidR="00B06BC6">
        <w:t>comprise</w:t>
      </w:r>
      <w:r w:rsidR="00D3656D">
        <w:t>s</w:t>
      </w:r>
      <w:r w:rsidR="00B06BC6">
        <w:t xml:space="preserve"> </w:t>
      </w:r>
      <w:r>
        <w:t>observation error (</w:t>
      </w:r>
      <w:r w:rsidR="002E065B">
        <w:rPr>
          <w:position w:val="-10"/>
        </w:rPr>
        <w:pict w14:anchorId="4D5B3C12">
          <v:shape id="_x0000_i1069" type="#_x0000_t75" style="width:14.65pt;height:18.65pt">
            <v:imagedata r:id="rId75" o:title=""/>
          </v:shape>
        </w:pict>
      </w:r>
      <w:r>
        <w:t>) and age-1 recruitment process error (</w:t>
      </w:r>
      <w:r w:rsidR="002E065B">
        <w:rPr>
          <w:position w:val="-10"/>
        </w:rPr>
        <w:pict w14:anchorId="401C6DCF">
          <v:shape id="_x0000_i1070" type="#_x0000_t75" style="width:17.35pt;height:18.65pt">
            <v:imagedata r:id="rId76" o:title=""/>
          </v:shape>
        </w:pict>
      </w:r>
      <w:r>
        <w:t xml:space="preserve">) components, i.e., </w:t>
      </w:r>
      <w:r w:rsidR="002E065B">
        <w:rPr>
          <w:position w:val="-10"/>
        </w:rPr>
        <w:pict w14:anchorId="1DAD6DED">
          <v:shape id="_x0000_i1071" type="#_x0000_t75" style="width:63.35pt;height:18.65pt">
            <v:imagedata r:id="rId77" o:title=""/>
          </v:shape>
        </w:pict>
      </w:r>
      <w:r>
        <w:t>. Assuming that the observation error proportion of this total is known (</w:t>
      </w:r>
      <w:r w:rsidR="002E065B">
        <w:rPr>
          <w:i/>
          <w:position w:val="-10"/>
        </w:rPr>
        <w:pict w14:anchorId="215EDAC4">
          <v:shape id="_x0000_i1072" type="#_x0000_t75" style="width:50.65pt;height:16pt">
            <v:imagedata r:id="rId78" o:title=""/>
          </v:shape>
        </w:pict>
      </w:r>
      <w:r>
        <w:t xml:space="preserve">), the individual variance estimates are </w:t>
      </w:r>
      <w:r w:rsidR="002E065B">
        <w:rPr>
          <w:position w:val="-10"/>
        </w:rPr>
        <w:pict w14:anchorId="4EFB577C">
          <v:shape id="_x0000_i1073" type="#_x0000_t75" style="width:59.35pt;height:18.65pt">
            <v:imagedata r:id="rId79" o:title=""/>
          </v:shape>
        </w:pict>
      </w:r>
      <w:r>
        <w:t xml:space="preserve"> and </w:t>
      </w:r>
      <w:r w:rsidR="002E065B">
        <w:rPr>
          <w:position w:val="-12"/>
        </w:rPr>
        <w:pict w14:anchorId="1B58186D">
          <v:shape id="_x0000_i1074" type="#_x0000_t75" style="width:86.65pt;height:18.65pt">
            <v:imagedata r:id="rId80" o:title=""/>
          </v:shape>
        </w:pict>
      </w:r>
      <w:r>
        <w:t xml:space="preserve">, where the estimate of the total variance </w:t>
      </w:r>
      <w:r w:rsidR="002E065B">
        <w:rPr>
          <w:position w:val="-4"/>
        </w:rPr>
        <w:pict w14:anchorId="1DADC20D">
          <v:shape id="_x0000_i1075" type="#_x0000_t75" style="width:14.65pt;height:14.65pt">
            <v:imagedata r:id="rId81" o:title=""/>
          </v:shape>
        </w:pict>
      </w:r>
      <w:r>
        <w:t xml:space="preserve"> is given by L.5. Our justification for the EIV likelihood is similar </w:t>
      </w:r>
      <w:r w:rsidR="00805AB2">
        <w:t>to</w:t>
      </w:r>
      <w:r>
        <w:t xml:space="preserve"> our q=1 assumption</w:t>
      </w:r>
      <w:r w:rsidR="00D60364">
        <w:t xml:space="preserve">; that is, </w:t>
      </w:r>
      <w:r>
        <w:t>it is generally faster to simulate and produces results similar to more complex and time-consuming estimation methods.</w:t>
      </w:r>
    </w:p>
    <w:p w14:paraId="561C355D" w14:textId="77777777" w:rsidR="000B496A" w:rsidRDefault="000B496A" w:rsidP="00B06BC6">
      <w:pPr>
        <w:spacing w:line="360" w:lineRule="auto"/>
      </w:pPr>
      <w:r>
        <w:lastRenderedPageBreak/>
        <w:t>We use a robust normal likelihood (Fournier et al. 1998) f</w:t>
      </w:r>
      <w:r w:rsidRPr="00974591">
        <w:t xml:space="preserve">or the </w:t>
      </w:r>
      <w:r>
        <w:t xml:space="preserve">age-proportion data (L.7) assuming sample sizes are all equal to an effective size </w:t>
      </w:r>
      <w:r w:rsidR="002B317D">
        <w:rPr>
          <w:position w:val="-4"/>
        </w:rPr>
        <w:pict w14:anchorId="2DFA25E5">
          <v:shape id="_x0000_i1076" type="#_x0000_t75" style="width:33.35pt;height:12pt">
            <v:imagedata r:id="rId82" o:title=""/>
          </v:shape>
        </w:pict>
      </w:r>
      <w:r>
        <w:t>. The total negative log-posterior distribution function includes an informative Beta prior distribution on the stock-recruitment steepness parameter (</w:t>
      </w:r>
      <w:r w:rsidRPr="00E83560">
        <w:rPr>
          <w:i/>
        </w:rPr>
        <w:t>h</w:t>
      </w:r>
      <w:r>
        <w:t xml:space="preserve">; L.8) and an informative </w:t>
      </w:r>
      <w:proofErr w:type="gramStart"/>
      <m:oMath>
        <m:r>
          <w:rPr>
            <w:rFonts w:ascii="Cambria Math" w:hAnsi="Cambria Math"/>
          </w:rPr>
          <m:t>N(</m:t>
        </m:r>
        <w:proofErr w:type="gramEnd"/>
        <m:r>
          <w:rPr>
            <w:rFonts w:ascii="Cambria Math" w:hAnsi="Cambria Math"/>
          </w:rPr>
          <m:t xml:space="preserve">0.2, </m:t>
        </m:r>
        <m:sSup>
          <m:sSupPr>
            <m:ctrlPr>
              <w:rPr>
                <w:rFonts w:ascii="Cambria Math" w:hAnsi="Cambria Math"/>
                <w:i/>
              </w:rPr>
            </m:ctrlPr>
          </m:sSupPr>
          <m:e>
            <m:r>
              <w:rPr>
                <w:rFonts w:ascii="Cambria Math" w:hAnsi="Cambria Math"/>
              </w:rPr>
              <m:t>0.05</m:t>
            </m:r>
          </m:e>
          <m:sup>
            <m:r>
              <w:rPr>
                <w:rFonts w:ascii="Cambria Math" w:hAnsi="Cambria Math"/>
              </w:rPr>
              <m:t>2</m:t>
            </m:r>
          </m:sup>
        </m:sSup>
        <m:r>
          <w:rPr>
            <w:rFonts w:ascii="Cambria Math" w:hAnsi="Cambria Math"/>
          </w:rPr>
          <m:t>)</m:t>
        </m:r>
      </m:oMath>
      <w:r>
        <w:t xml:space="preserve"> prior distribution on the natural mortality rate at </w:t>
      </w:r>
      <w:r w:rsidRPr="00B03F2F">
        <w:rPr>
          <w:i/>
        </w:rPr>
        <w:t>t</w:t>
      </w:r>
      <w:r>
        <w:t>=1. The shape parameters (</w:t>
      </w:r>
      <w:r w:rsidR="002E065B">
        <w:rPr>
          <w:position w:val="-10"/>
        </w:rPr>
        <w:pict w14:anchorId="708C8C5E">
          <v:shape id="_x0000_i1077" type="#_x0000_t75" style="width:28.65pt;height:16pt">
            <v:imagedata r:id="rId83" o:title=""/>
          </v:shape>
        </w:pict>
      </w:r>
      <w:r>
        <w:t xml:space="preserve">) of the Beta distribution (L.8) for steepness are derived via moment matching to a prior mean </w:t>
      </w:r>
      <w:r w:rsidRPr="00F34C7B">
        <w:t>(</w:t>
      </w:r>
      <m:oMath>
        <m:sSub>
          <m:sSubPr>
            <m:ctrlPr>
              <w:rPr>
                <w:rFonts w:ascii="Cambria Math" w:hAnsi="Cambria Math"/>
                <w:i/>
              </w:rPr>
            </m:ctrlPr>
          </m:sSubPr>
          <m:e>
            <m:r>
              <w:rPr>
                <w:rFonts w:ascii="Cambria Math" w:hAnsi="Cambria Math"/>
              </w:rPr>
              <m:t>μ</m:t>
            </m:r>
          </m:e>
          <m:sub>
            <m:r>
              <w:rPr>
                <w:rFonts w:ascii="Cambria Math" w:hAnsi="Cambria Math"/>
              </w:rPr>
              <m:t>h</m:t>
            </m:r>
          </m:sub>
        </m:sSub>
        <m:r>
          <w:rPr>
            <w:rFonts w:ascii="Cambria Math" w:hAnsi="Cambria Math"/>
          </w:rPr>
          <m:t>=0.7</m:t>
        </m:r>
      </m:oMath>
      <w:r w:rsidRPr="00F34C7B">
        <w:t>), standard deviation (</w:t>
      </w:r>
      <m:oMath>
        <m:sSub>
          <m:sSubPr>
            <m:ctrlPr>
              <w:rPr>
                <w:rFonts w:ascii="Cambria Math" w:hAnsi="Cambria Math"/>
                <w:i/>
              </w:rPr>
            </m:ctrlPr>
          </m:sSubPr>
          <m:e>
            <m:r>
              <w:rPr>
                <w:rFonts w:ascii="Cambria Math" w:hAnsi="Cambria Math"/>
              </w:rPr>
              <m:t>σ</m:t>
            </m:r>
          </m:e>
          <m:sub>
            <m:r>
              <w:rPr>
                <w:rFonts w:ascii="Cambria Math" w:hAnsi="Cambria Math"/>
              </w:rPr>
              <m:t>h</m:t>
            </m:r>
          </m:sub>
        </m:sSub>
        <m:r>
          <w:rPr>
            <w:rFonts w:ascii="Cambria Math" w:hAnsi="Cambria Math"/>
          </w:rPr>
          <m:t>=0.08</m:t>
        </m:r>
      </m:oMath>
      <w:r w:rsidRPr="00F34C7B">
        <w:t xml:space="preserve">) given the constraint </w:t>
      </w:r>
      <w:r w:rsidR="002E065B">
        <w:rPr>
          <w:position w:val="-6"/>
        </w:rPr>
        <w:pict w14:anchorId="5AF1EB9B">
          <v:shape id="_x0000_i1078" type="#_x0000_t75" style="width:52pt;height:14.65pt">
            <v:imagedata r:id="rId84" o:title=""/>
          </v:shape>
        </w:pict>
      </w:r>
      <w:r w:rsidRPr="00F34C7B">
        <w:t xml:space="preserve">. These informative prior distributions improve stability of the AM parameter estimation procedure, but otherwise have little impacts because simulated harvest control rules do not use MSY and </w:t>
      </w:r>
      <w:r w:rsidRPr="00F34C7B">
        <w:rPr>
          <w:i/>
        </w:rPr>
        <w:t>F</w:t>
      </w:r>
      <w:r w:rsidRPr="00F34C7B">
        <w:rPr>
          <w:vertAlign w:val="subscript"/>
        </w:rPr>
        <w:t>MSY</w:t>
      </w:r>
      <w:r w:rsidRPr="00F34C7B">
        <w:t xml:space="preserve"> estimates. </w:t>
      </w:r>
    </w:p>
    <w:p w14:paraId="13381E8F" w14:textId="77777777" w:rsidR="000B496A" w:rsidRDefault="000B496A" w:rsidP="00B06BC6">
      <w:pPr>
        <w:spacing w:line="360" w:lineRule="auto"/>
      </w:pPr>
    </w:p>
    <w:p w14:paraId="6AF90B65" w14:textId="5264ADAA" w:rsidR="000B496A" w:rsidRDefault="000B496A" w:rsidP="00B06BC6">
      <w:pPr>
        <w:spacing w:line="360" w:lineRule="auto"/>
      </w:pPr>
      <w:r>
        <w:t xml:space="preserve">The </w:t>
      </w:r>
      <w:r w:rsidRPr="00626511">
        <w:t xml:space="preserve">AM </w:t>
      </w:r>
      <w:r>
        <w:t xml:space="preserve">outputs include predicted values for all the input data sources given above as well as derived equilibrium quantities </w:t>
      </w:r>
      <w:r w:rsidR="002E065B">
        <w:rPr>
          <w:position w:val="-10"/>
        </w:rPr>
        <w:pict w14:anchorId="0DE88416">
          <v:shape id="_x0000_i1079" type="#_x0000_t75" style="width:82.65pt;height:22.65pt">
            <v:imagedata r:id="rId85" o:title=""/>
          </v:shape>
        </w:pict>
      </w:r>
      <w:r w:rsidR="009E02AD">
        <w:t xml:space="preserve"> (which may or may not be used), </w:t>
      </w:r>
      <w:r>
        <w:t>and time-series of exploitable biomass (</w:t>
      </w:r>
      <w:r w:rsidR="002E065B">
        <w:rPr>
          <w:position w:val="-10"/>
        </w:rPr>
        <w:pict w14:anchorId="2C1FED40">
          <v:shape id="_x0000_i1080" type="#_x0000_t75" style="width:28pt;height:22.65pt">
            <v:imagedata r:id="rId86" o:title=""/>
          </v:shape>
        </w:pict>
      </w:r>
      <w:r>
        <w:t>), spawning biomass (</w:t>
      </w:r>
      <w:r w:rsidR="002E065B">
        <w:rPr>
          <w:position w:val="-10"/>
        </w:rPr>
        <w:pict w14:anchorId="5FDD7EFF">
          <v:shape id="_x0000_i1081" type="#_x0000_t75" style="width:28pt;height:22.65pt">
            <v:imagedata r:id="rId87" o:title=""/>
          </v:shape>
        </w:pict>
      </w:r>
      <w:r>
        <w:t>), fishing mortality rates (</w:t>
      </w:r>
      <w:r w:rsidR="002E065B">
        <w:rPr>
          <w:position w:val="-10"/>
        </w:rPr>
        <w:pict w14:anchorId="4F5DF92B">
          <v:shape id="_x0000_i1082" type="#_x0000_t75" style="width:18.65pt;height:22.65pt">
            <v:imagedata r:id="rId88" o:title=""/>
          </v:shape>
        </w:pict>
      </w:r>
      <w:r>
        <w:t>), and age-1 recruitment  (</w:t>
      </w:r>
      <w:r w:rsidR="002E065B">
        <w:rPr>
          <w:position w:val="-12"/>
        </w:rPr>
        <w:pict w14:anchorId="632CBC1D">
          <v:shape id="_x0000_i1083" type="#_x0000_t75" style="width:54.65pt;height:23.35pt">
            <v:imagedata r:id="rId89" o:title=""/>
          </v:shape>
        </w:pict>
      </w:r>
      <w:r>
        <w:t xml:space="preserve">). </w:t>
      </w:r>
    </w:p>
    <w:p w14:paraId="6F370B6A" w14:textId="77777777" w:rsidR="000B496A" w:rsidRPr="00D7112E" w:rsidRDefault="000B496A" w:rsidP="00B06BC6">
      <w:pPr>
        <w:spacing w:line="360" w:lineRule="auto"/>
      </w:pPr>
    </w:p>
    <w:p w14:paraId="2DBDC6BD" w14:textId="77777777" w:rsidR="000B496A" w:rsidRDefault="000B496A" w:rsidP="00B06BC6">
      <w:pPr>
        <w:pStyle w:val="Heading3"/>
        <w:spacing w:line="360" w:lineRule="auto"/>
      </w:pPr>
      <w:bookmarkStart w:id="22" w:name="_Toc327190667"/>
      <w:proofErr w:type="spellStart"/>
      <w:r>
        <w:t>Harvest</w:t>
      </w:r>
      <w:proofErr w:type="spellEnd"/>
      <w:r>
        <w:t xml:space="preserve"> control </w:t>
      </w:r>
      <w:proofErr w:type="spellStart"/>
      <w:r>
        <w:t>rule</w:t>
      </w:r>
      <w:bookmarkEnd w:id="22"/>
      <w:proofErr w:type="spellEnd"/>
    </w:p>
    <w:p w14:paraId="739F8D54" w14:textId="3F76B870" w:rsidR="000B496A" w:rsidRPr="008F398F" w:rsidRDefault="00AE5C84" w:rsidP="00B06BC6">
      <w:pPr>
        <w:spacing w:line="360" w:lineRule="auto"/>
      </w:pPr>
      <w:r w:rsidRPr="00B06BC6">
        <w:t>We examine</w:t>
      </w:r>
      <w:r w:rsidR="002D76E5">
        <w:t>d a single harvest control rule</w:t>
      </w:r>
      <w:r w:rsidR="00A779AB">
        <w:t xml:space="preserve"> with a constant target </w:t>
      </w:r>
      <w:r w:rsidR="009E02AD">
        <w:t>F</w:t>
      </w:r>
      <w:r w:rsidR="009E02AD" w:rsidRPr="009E02AD">
        <w:rPr>
          <w:vertAlign w:val="subscript"/>
        </w:rPr>
        <w:t>0.1</w:t>
      </w:r>
      <w:r w:rsidR="000C3050">
        <w:t xml:space="preserve"> = 0.18/</w:t>
      </w:r>
      <w:proofErr w:type="spellStart"/>
      <w:proofErr w:type="gramStart"/>
      <w:r w:rsidR="000C3050">
        <w:t>yr</w:t>
      </w:r>
      <w:proofErr w:type="spellEnd"/>
      <w:r w:rsidR="000C3050">
        <w:t xml:space="preserve">  fishing</w:t>
      </w:r>
      <w:proofErr w:type="gramEnd"/>
      <w:r w:rsidR="000C3050">
        <w:t xml:space="preserve"> mortality rate of </w:t>
      </w:r>
      <w:r w:rsidR="002211B6">
        <w:t>to demonstrate the simulation framework</w:t>
      </w:r>
      <w:r w:rsidR="00A779AB">
        <w:t xml:space="preserve">. This rule uses the estimated present state of the stock </w:t>
      </w:r>
      <w:r w:rsidR="00A779AB" w:rsidRPr="00B06BC6">
        <w:t xml:space="preserve">(i.e., </w:t>
      </w:r>
      <m:oMath>
        <m:r>
          <w:rPr>
            <w:rFonts w:ascii="Cambria Math" w:hAnsi="Cambria Math"/>
          </w:rPr>
          <m:t>t = T</m:t>
        </m:r>
      </m:oMath>
      <w:r w:rsidR="00A779AB" w:rsidRPr="00B06BC6">
        <w:t>) from the AM</w:t>
      </w:r>
      <w:r w:rsidR="00A779AB">
        <w:t xml:space="preserve"> and a projected expected biomass</w:t>
      </w:r>
      <w:r w:rsidR="00A779AB" w:rsidRPr="00B06BC6">
        <w:t xml:space="preserve"> to determine a catch limit for the upcoming year (</w:t>
      </w:r>
      <m:oMath>
        <m:r>
          <w:rPr>
            <w:rFonts w:ascii="Cambria Math" w:hAnsi="Cambria Math"/>
          </w:rPr>
          <m:t>T+1</m:t>
        </m:r>
      </m:oMath>
      <w:r w:rsidR="00A779AB" w:rsidRPr="00B06BC6">
        <w:t>)</w:t>
      </w:r>
      <w:r w:rsidR="00A779AB">
        <w:t xml:space="preserve"> by solving </w:t>
      </w:r>
      <w:r w:rsidR="000B496A" w:rsidRPr="008F398F">
        <w:t>the Baranov catch equation,</w:t>
      </w:r>
    </w:p>
    <w:p w14:paraId="4A5C374E" w14:textId="77777777" w:rsidR="00D6685F" w:rsidRDefault="002E065B" w:rsidP="00B06BC6">
      <w:pPr>
        <w:spacing w:line="360" w:lineRule="auto"/>
        <w:jc w:val="center"/>
      </w:pPr>
      <w:r>
        <w:rPr>
          <w:position w:val="-32"/>
        </w:rPr>
        <w:pict w14:anchorId="6A29A1AC">
          <v:shape id="_x0000_i1084" type="#_x0000_t75" style="width:170.65pt;height:38.65pt">
            <v:imagedata r:id="rId90" o:title=""/>
          </v:shape>
        </w:pict>
      </w:r>
    </w:p>
    <w:p w14:paraId="61A02F76" w14:textId="155970DE" w:rsidR="00F23FCA" w:rsidRDefault="000B496A" w:rsidP="00B06BC6">
      <w:pPr>
        <w:spacing w:line="360" w:lineRule="auto"/>
      </w:pPr>
      <w:r w:rsidRPr="008F398F">
        <w:t xml:space="preserve">where </w:t>
      </w:r>
      <w:r w:rsidR="002E065B">
        <w:rPr>
          <w:position w:val="-12"/>
        </w:rPr>
        <w:pict w14:anchorId="5A2C2ACF">
          <v:shape id="_x0000_i1085" type="#_x0000_t75" style="width:23.35pt;height:23.35pt">
            <v:imagedata r:id="rId91" o:title=""/>
          </v:shape>
        </w:pict>
      </w:r>
      <w:r w:rsidRPr="008F398F">
        <w:t xml:space="preserve"> is a 1-year-ahead stock assessment model projection of the exploitable bi</w:t>
      </w:r>
      <w:r w:rsidR="007362AC">
        <w:t>omass for the coming year</w:t>
      </w:r>
      <w:r w:rsidR="001603C1">
        <w:t xml:space="preserve"> and </w:t>
      </w:r>
      <w:r w:rsidR="002E065B">
        <w:rPr>
          <w:position w:val="-12"/>
        </w:rPr>
        <w:pict w14:anchorId="77C5F9DD">
          <v:shape id="_x0000_i1086" type="#_x0000_t75" style="width:20pt;height:20pt">
            <v:imagedata r:id="rId92" o:title=""/>
          </v:shape>
        </w:pict>
      </w:r>
      <w:r w:rsidR="001603C1">
        <w:t xml:space="preserve"> is the current estimate of natural mortality from the assessment model</w:t>
      </w:r>
      <w:r w:rsidR="007362AC">
        <w:t>. This projection</w:t>
      </w:r>
      <w:r w:rsidRPr="008F398F">
        <w:t xml:space="preserve"> </w:t>
      </w:r>
      <w:r w:rsidR="007362AC">
        <w:t>is based on</w:t>
      </w:r>
      <w:r w:rsidRPr="008F398F">
        <w:t xml:space="preserve"> </w:t>
      </w:r>
      <w:r w:rsidR="00E26895">
        <w:t xml:space="preserve">deterministic age-1 </w:t>
      </w:r>
      <w:r w:rsidRPr="008F398F">
        <w:t xml:space="preserve">recruitments </w:t>
      </w:r>
      <w:r w:rsidR="002C20EC">
        <w:t>from</w:t>
      </w:r>
      <w:r w:rsidRPr="008F398F">
        <w:t xml:space="preserve"> the </w:t>
      </w:r>
      <w:r w:rsidR="007543A7">
        <w:t xml:space="preserve">estimated </w:t>
      </w:r>
      <w:proofErr w:type="spellStart"/>
      <w:r w:rsidRPr="008F398F">
        <w:t>spawner</w:t>
      </w:r>
      <w:proofErr w:type="spellEnd"/>
      <w:r w:rsidRPr="008F398F">
        <w:t xml:space="preserve">-recruit relationship for years </w:t>
      </w:r>
      <w:r w:rsidR="002E065B">
        <w:rPr>
          <w:position w:val="-12"/>
        </w:rPr>
        <w:pict w14:anchorId="6B73338B">
          <v:shape id="_x0000_i1087" type="#_x0000_t75" style="width:40pt;height:20pt">
            <v:imagedata r:id="rId93" o:title=""/>
          </v:shape>
        </w:pict>
      </w:r>
      <w:r w:rsidRPr="008F398F">
        <w:t xml:space="preserve"> to </w:t>
      </w:r>
      <w:r w:rsidR="002E065B">
        <w:rPr>
          <w:position w:val="-4"/>
        </w:rPr>
        <w:pict w14:anchorId="3D8D4E5D">
          <v:shape id="_x0000_i1088" type="#_x0000_t75" style="width:26.65pt;height:12pt">
            <v:imagedata r:id="rId94" o:title=""/>
          </v:shape>
        </w:pict>
      </w:r>
      <w:r w:rsidR="00E26895">
        <w:t xml:space="preserve"> because recruitment is not well-estimated in more recent years (see above).</w:t>
      </w:r>
    </w:p>
    <w:p w14:paraId="784C8A42" w14:textId="298E8358" w:rsidR="000B496A" w:rsidRPr="007C2488" w:rsidRDefault="00622DF6" w:rsidP="00B06BC6">
      <w:pPr>
        <w:spacing w:line="360" w:lineRule="auto"/>
      </w:pPr>
      <w:r>
        <w:lastRenderedPageBreak/>
        <w:t>Finally, a</w:t>
      </w:r>
      <w:r w:rsidR="00E5675A">
        <w:t>nnual catch taken from the operating model population is set equal to the TAC obtained f</w:t>
      </w:r>
      <w:r w:rsidR="002D15AD">
        <w:t xml:space="preserve">rom </w:t>
      </w:r>
      <w:r w:rsidR="00561098">
        <w:t>the target fishing mortality</w:t>
      </w:r>
      <w:r w:rsidR="002D15AD">
        <w:t xml:space="preserve">; that is, </w:t>
      </w:r>
      <w:r w:rsidR="00E5675A">
        <w:t xml:space="preserve">we assume </w:t>
      </w:r>
      <w:r w:rsidR="002D15AD">
        <w:t>that all</w:t>
      </w:r>
      <w:r w:rsidR="00A779AB">
        <w:t xml:space="preserve"> the TAC is landed</w:t>
      </w:r>
      <w:r w:rsidR="00212D79">
        <w:t xml:space="preserve"> (no unreported or at-sea discarding)</w:t>
      </w:r>
      <w:r w:rsidR="00A779AB">
        <w:t xml:space="preserve"> and the</w:t>
      </w:r>
      <w:r w:rsidR="002D15AD">
        <w:t xml:space="preserve"> fisheries close when the TAC is reached</w:t>
      </w:r>
      <w:r w:rsidR="000F4F7B">
        <w:t>.</w:t>
      </w:r>
      <w:r w:rsidR="00306E0C">
        <w:t xml:space="preserve"> </w:t>
      </w:r>
      <w:r w:rsidR="00030828">
        <w:t xml:space="preserve">Some of these assumptions are not realistic for 2J3KL cod, but the model could be easily modified if required. </w:t>
      </w:r>
    </w:p>
    <w:p w14:paraId="2B610488" w14:textId="77777777" w:rsidR="000B496A" w:rsidRPr="002E6568" w:rsidRDefault="000B496A" w:rsidP="00B06BC6">
      <w:pPr>
        <w:pStyle w:val="Heading3"/>
        <w:spacing w:line="360" w:lineRule="auto"/>
      </w:pPr>
      <w:bookmarkStart w:id="23" w:name="_Toc327190668"/>
      <w:r>
        <w:t xml:space="preserve">Performance </w:t>
      </w:r>
      <w:proofErr w:type="spellStart"/>
      <w:r>
        <w:t>measures</w:t>
      </w:r>
      <w:bookmarkEnd w:id="23"/>
      <w:proofErr w:type="spellEnd"/>
    </w:p>
    <w:p w14:paraId="0723593A" w14:textId="355057E6" w:rsidR="00834984" w:rsidRDefault="00A32D6B" w:rsidP="00B06BC6">
      <w:pPr>
        <w:spacing w:line="360" w:lineRule="auto"/>
      </w:pPr>
      <w:r>
        <w:t>We use f</w:t>
      </w:r>
      <w:r w:rsidR="00834984">
        <w:t xml:space="preserve">ive </w:t>
      </w:r>
      <w:r>
        <w:t xml:space="preserve">common </w:t>
      </w:r>
      <w:r w:rsidR="000B496A">
        <w:t>metrics</w:t>
      </w:r>
      <w:r w:rsidR="00834984">
        <w:t xml:space="preserve"> </w:t>
      </w:r>
      <w:r w:rsidR="000B496A">
        <w:t xml:space="preserve">to </w:t>
      </w:r>
      <w:r w:rsidR="00854F7C">
        <w:t xml:space="preserve">summarise </w:t>
      </w:r>
      <w:r w:rsidR="000B496A">
        <w:t xml:space="preserve">conservation and yield performance of simulated management procedures. </w:t>
      </w:r>
    </w:p>
    <w:p w14:paraId="43F7A74E" w14:textId="005BD7CC" w:rsidR="000B496A" w:rsidRDefault="000B496A" w:rsidP="00B06BC6">
      <w:pPr>
        <w:spacing w:line="360" w:lineRule="auto"/>
      </w:pPr>
      <w:r>
        <w:t>Conservation performance was measured</w:t>
      </w:r>
      <w:r w:rsidR="00834984">
        <w:t xml:space="preserve"> using</w:t>
      </w:r>
      <w:r w:rsidR="00FF3CF9">
        <w:t xml:space="preserve"> the </w:t>
      </w:r>
      <w:r w:rsidR="004704E3">
        <w:t xml:space="preserve">median </w:t>
      </w:r>
      <w:r w:rsidR="00FF3CF9">
        <w:t xml:space="preserve">proportion of simulations in which the spawning biomass drops below </w:t>
      </w:r>
      <w:r w:rsidR="000B636E">
        <w:t xml:space="preserve">the operating model </w:t>
      </w:r>
      <m:oMath>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rsidR="00FF3CF9">
        <w:t>, i.e.,</w:t>
      </w:r>
    </w:p>
    <w:p w14:paraId="58E29E78" w14:textId="58BDD90F" w:rsidR="00834984" w:rsidRDefault="000B496A" w:rsidP="00B06BC6">
      <w:pPr>
        <w:pStyle w:val="ListParagraph"/>
        <w:numPr>
          <w:ilvl w:val="0"/>
          <w:numId w:val="6"/>
        </w:numPr>
        <w:spacing w:line="360" w:lineRule="auto"/>
      </w:pPr>
      <w:r>
        <w:t xml:space="preserve">the probability </w:t>
      </w:r>
      <w:r w:rsidRPr="007F070D">
        <w:t>(</w:t>
      </w:r>
      <m:oMath>
        <m:sSub>
          <m:sSubPr>
            <m:ctrlPr>
              <w:rPr>
                <w:rFonts w:ascii="Cambria Math" w:hAnsi="Cambria Math"/>
                <w:i/>
              </w:rPr>
            </m:ctrlPr>
          </m:sSubPr>
          <m:e>
            <m:r>
              <m:rPr>
                <m:nor/>
              </m:rPr>
              <w:rPr>
                <w:rFonts w:ascii="Cambria Math" w:hAnsi="Cambria Math"/>
              </w:rPr>
              <m:t>pCrit</m:t>
            </m:r>
            <m:ctrlPr>
              <w:rPr>
                <w:rFonts w:ascii="Cambria Math" w:hAnsi="Cambria Math"/>
              </w:rPr>
            </m:ctrlPr>
          </m:e>
          <m:sub>
            <m:r>
              <w:rPr>
                <w:rFonts w:ascii="Cambria Math" w:hAnsi="Cambria Math"/>
              </w:rPr>
              <m:t>t</m:t>
            </m:r>
          </m:sub>
        </m:sSub>
      </m:oMath>
      <w:r w:rsidR="00834984">
        <w:rPr>
          <w:i/>
        </w:rPr>
        <w:t>)</w:t>
      </w:r>
      <w:r w:rsidRPr="007F070D">
        <w:t xml:space="preserve"> of</w:t>
      </w:r>
      <w:r>
        <w:t xml:space="preserve"> spawning stock</w:t>
      </w:r>
      <w:r w:rsidRPr="007F070D">
        <w:t xml:space="preserve"> biomass </w:t>
      </w:r>
      <w:r>
        <w:t>being</w:t>
      </w:r>
      <w:r w:rsidRPr="007F070D">
        <w:t xml:space="preserve"> </w:t>
      </w:r>
      <w:r w:rsidR="00CA5A12">
        <w:t>within Critical zone (</w:t>
      </w:r>
      <m:oMath>
        <m:r>
          <m:rPr>
            <m:sty m:val="p"/>
          </m:rPr>
          <w:rPr>
            <w:rFonts w:ascii="Cambria Math" w:hAnsi="Cambria Math"/>
          </w:rPr>
          <m:t>SSB</m:t>
        </m:r>
        <m:r>
          <w:rPr>
            <w:rFonts w:ascii="Cambria Math" w:hAnsi="Cambria Math"/>
          </w:rPr>
          <m:t>&lt;</m:t>
        </m:r>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rsidR="00CA5A12">
        <w:t>)</w:t>
      </w:r>
      <w:r w:rsidR="00834984">
        <w:t xml:space="preserve"> at the end of year </w:t>
      </w:r>
      <m:oMath>
        <m:r>
          <w:rPr>
            <w:rFonts w:ascii="Cambria Math" w:hAnsi="Cambria Math"/>
          </w:rPr>
          <m:t>t</m:t>
        </m:r>
      </m:oMath>
      <w:r w:rsidR="00EB061F">
        <w:t xml:space="preserve"> (</w:t>
      </w:r>
      <m:oMath>
        <m:r>
          <w:rPr>
            <w:rFonts w:ascii="Cambria Math" w:hAnsi="Cambria Math"/>
          </w:rPr>
          <m:t>t = 2017, 2019, 2024</m:t>
        </m:r>
      </m:oMath>
      <w:r w:rsidR="00EB061F">
        <w:t>)</w:t>
      </w:r>
      <w:r w:rsidR="00CA5A12">
        <w:t>.</w:t>
      </w:r>
    </w:p>
    <w:p w14:paraId="53D3909E" w14:textId="77777777" w:rsidR="00385BC5" w:rsidRDefault="00385BC5" w:rsidP="00B06BC6">
      <w:pPr>
        <w:spacing w:line="360" w:lineRule="auto"/>
      </w:pPr>
    </w:p>
    <w:p w14:paraId="75D38D04" w14:textId="37E11578" w:rsidR="000B496A" w:rsidRDefault="000B496A" w:rsidP="00B06BC6">
      <w:pPr>
        <w:spacing w:line="360" w:lineRule="auto"/>
      </w:pPr>
      <w:r>
        <w:t xml:space="preserve">Yield performance of each MP is summarized via: </w:t>
      </w:r>
    </w:p>
    <w:p w14:paraId="4FD5C23F" w14:textId="494F863E" w:rsidR="000B496A" w:rsidRDefault="000B496A" w:rsidP="00B06BC6">
      <w:pPr>
        <w:pStyle w:val="ListParagraph"/>
        <w:numPr>
          <w:ilvl w:val="0"/>
          <w:numId w:val="6"/>
        </w:numPr>
        <w:spacing w:line="360" w:lineRule="auto"/>
      </w:pPr>
      <w:r>
        <w:t xml:space="preserve">the median average annual </w:t>
      </w:r>
      <w:r w:rsidR="003A55E3">
        <w:t>catch</w:t>
      </w:r>
      <w:r>
        <w:t xml:space="preserve"> (</w:t>
      </w:r>
      <m:oMath>
        <m:acc>
          <m:accPr>
            <m:chr m:val="̅"/>
            <m:ctrlPr>
              <w:rPr>
                <w:rFonts w:ascii="Cambria Math" w:hAnsi="Cambria Math"/>
                <w:b/>
                <w:i/>
                <w:color w:val="000000"/>
                <w:sz w:val="20"/>
              </w:rPr>
            </m:ctrlPr>
          </m:accPr>
          <m:e>
            <m:sSub>
              <m:sSubPr>
                <m:ctrlPr>
                  <w:rPr>
                    <w:rFonts w:ascii="Cambria Math" w:hAnsi="Cambria Math"/>
                    <w:b/>
                    <w:i/>
                    <w:color w:val="000000"/>
                    <w:sz w:val="20"/>
                  </w:rPr>
                </m:ctrlPr>
              </m:sSubPr>
              <m:e>
                <m:r>
                  <m:rPr>
                    <m:sty m:val="bi"/>
                  </m:rPr>
                  <w:rPr>
                    <w:rFonts w:ascii="Cambria Math" w:hAnsi="Cambria Math"/>
                    <w:color w:val="000000"/>
                    <w:sz w:val="20"/>
                  </w:rPr>
                  <m:t>C</m:t>
                </m:r>
              </m:e>
              <m:sub>
                <m:r>
                  <m:rPr>
                    <m:sty m:val="bi"/>
                  </m:rPr>
                  <w:rPr>
                    <w:rFonts w:ascii="Cambria Math" w:hAnsi="Cambria Math"/>
                    <w:color w:val="000000"/>
                    <w:sz w:val="20"/>
                  </w:rPr>
                  <m:t>t</m:t>
                </m:r>
              </m:sub>
            </m:sSub>
          </m:e>
        </m:acc>
      </m:oMath>
      <w:r>
        <w:t xml:space="preserve">) </w:t>
      </w:r>
      <w:r w:rsidR="00834984">
        <w:t xml:space="preserve">during the period </w:t>
      </w:r>
      <m:oMath>
        <m:r>
          <w:rPr>
            <w:rFonts w:ascii="Cambria Math" w:hAnsi="Cambria Math"/>
          </w:rPr>
          <m:t>[2015, t]</m:t>
        </m:r>
      </m:oMath>
      <w:r w:rsidR="00834984">
        <w:t xml:space="preserve"> </w:t>
      </w:r>
      <w:r w:rsidR="00DE122D">
        <w:t>(</w:t>
      </w:r>
      <m:oMath>
        <m:r>
          <w:rPr>
            <w:rFonts w:ascii="Cambria Math" w:hAnsi="Cambria Math"/>
          </w:rPr>
          <m:t>t = 2017, 2019, 2024</m:t>
        </m:r>
      </m:oMath>
      <w:r w:rsidR="00DE122D">
        <w:t>)</w:t>
      </w:r>
      <w:r w:rsidR="00834984">
        <w:t>;</w:t>
      </w:r>
    </w:p>
    <w:p w14:paraId="5689C506" w14:textId="77777777" w:rsidR="000B496A" w:rsidRPr="007F070D" w:rsidRDefault="000B496A" w:rsidP="00B06BC6">
      <w:pPr>
        <w:pStyle w:val="ListParagraph"/>
        <w:numPr>
          <w:ilvl w:val="0"/>
          <w:numId w:val="6"/>
        </w:numPr>
        <w:spacing w:line="360" w:lineRule="auto"/>
      </w:pPr>
      <w:r>
        <w:t>average annual v</w:t>
      </w:r>
      <w:r w:rsidRPr="007F070D">
        <w:t xml:space="preserve">ariability of yield </w:t>
      </w:r>
      <w:r>
        <w:t>(AAV);</w:t>
      </w:r>
    </w:p>
    <w:p w14:paraId="7E5864B9" w14:textId="12FCC513" w:rsidR="000B496A" w:rsidRPr="007F070D" w:rsidRDefault="002E065B" w:rsidP="00B06BC6">
      <w:pPr>
        <w:spacing w:line="360" w:lineRule="auto"/>
        <w:ind w:left="360" w:firstLine="720"/>
        <w:jc w:val="center"/>
      </w:pPr>
      <w:r>
        <w:rPr>
          <w:position w:val="-4"/>
        </w:rPr>
        <w:pict w14:anchorId="71040ACB">
          <v:shape id="_x0000_i1089" type="#_x0000_t75" style="width:8.65pt;height:12.65pt">
            <v:imagedata r:id="rId95" o:title=""/>
          </v:shape>
        </w:pict>
      </w:r>
      <w:r>
        <w:rPr>
          <w:position w:val="-32"/>
        </w:rPr>
        <w:pict w14:anchorId="431EF2C0">
          <v:shape id="_x0000_i1090" type="#_x0000_t75" style="width:136pt;height:37.35pt">
            <v:imagedata r:id="rId96" o:title=""/>
          </v:shape>
        </w:pict>
      </w:r>
      <w:r w:rsidR="00866540">
        <w:t>,</w:t>
      </w:r>
    </w:p>
    <w:p w14:paraId="201CFC7A" w14:textId="78A18133" w:rsidR="000B496A" w:rsidRDefault="000B496A" w:rsidP="00B06BC6">
      <w:pPr>
        <w:spacing w:line="360" w:lineRule="auto"/>
      </w:pPr>
      <w:r>
        <w:t xml:space="preserve">where </w:t>
      </w:r>
      <w:proofErr w:type="spellStart"/>
      <w:r w:rsidRPr="004964B0">
        <w:rPr>
          <w:i/>
        </w:rPr>
        <w:t>Q</w:t>
      </w:r>
      <w:r w:rsidRPr="004964B0">
        <w:rPr>
          <w:i/>
          <w:vertAlign w:val="subscript"/>
        </w:rPr>
        <w:t>t</w:t>
      </w:r>
      <w:proofErr w:type="spellEnd"/>
      <w:r>
        <w:t xml:space="preserve"> </w:t>
      </w:r>
      <w:proofErr w:type="gramStart"/>
      <w:r>
        <w:t>is</w:t>
      </w:r>
      <w:proofErr w:type="gramEnd"/>
      <w:r>
        <w:t xml:space="preserve"> the simulated quota obtained from applying a given MP in year </w:t>
      </w:r>
      <m:oMath>
        <m:r>
          <w:rPr>
            <w:rFonts w:ascii="Cambria Math" w:hAnsi="Cambria Math"/>
          </w:rPr>
          <m:t>t</m:t>
        </m:r>
      </m:oMath>
      <w:r>
        <w:t>.</w:t>
      </w:r>
    </w:p>
    <w:p w14:paraId="130EA41F" w14:textId="41DFC0CF" w:rsidR="000B496A" w:rsidRDefault="000B496A" w:rsidP="00B06BC6">
      <w:pPr>
        <w:spacing w:line="360" w:lineRule="auto"/>
      </w:pPr>
      <w:r>
        <w:t xml:space="preserve">The final 2 metrics provide information </w:t>
      </w:r>
      <w:r w:rsidR="00834984">
        <w:t xml:space="preserve">about stock </w:t>
      </w:r>
      <w:r w:rsidR="00DA11E8">
        <w:t>rebuilding during the projection period</w:t>
      </w:r>
      <w:r>
        <w:t>:</w:t>
      </w:r>
    </w:p>
    <w:p w14:paraId="33BAFDE6" w14:textId="607CC67B" w:rsidR="000B496A" w:rsidRDefault="006664C0" w:rsidP="00B06BC6">
      <w:pPr>
        <w:pStyle w:val="ListParagraph"/>
        <w:numPr>
          <w:ilvl w:val="0"/>
          <w:numId w:val="6"/>
        </w:numPr>
        <w:spacing w:line="360" w:lineRule="auto"/>
      </w:pPr>
      <w:r>
        <w:t xml:space="preserve">first year in which </w:t>
      </w:r>
      <m:oMath>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t xml:space="preserve">is reached </w:t>
      </w:r>
      <w:r w:rsidR="00834984">
        <w:t xml:space="preserve">with probability </w:t>
      </w:r>
      <w:r w:rsidR="00834984" w:rsidRPr="000720EB">
        <w:rPr>
          <w:i/>
        </w:rPr>
        <w:t>p</w:t>
      </w:r>
      <w:r w:rsidR="00866540">
        <w:t>:</w:t>
      </w:r>
      <w:r w:rsidR="00CA68E6">
        <w:t xml:space="preserve"> </w:t>
      </w:r>
      <m:oMath>
        <m:sSubSup>
          <m:sSubSupPr>
            <m:ctrlPr>
              <w:rPr>
                <w:rFonts w:ascii="Cambria Math" w:hAnsi="Cambria Math"/>
                <w:i/>
              </w:rPr>
            </m:ctrlPr>
          </m:sSubSupPr>
          <m:e>
            <m:r>
              <m:rPr>
                <m:nor/>
              </m:rPr>
              <w:rPr>
                <w:rFonts w:ascii="Cambria Math" w:hAnsi="Cambria Math"/>
              </w:rPr>
              <m:t>T</m:t>
            </m:r>
          </m:e>
          <m:sub>
            <m:r>
              <m:rPr>
                <m:nor/>
              </m:rPr>
              <w:rPr>
                <w:rFonts w:ascii="Cambria Math" w:hAnsi="Cambria Math"/>
              </w:rPr>
              <m:t>Lim</m:t>
            </m:r>
          </m:sub>
          <m:sup>
            <m:r>
              <m:rPr>
                <m:nor/>
              </m:rPr>
              <w:rPr>
                <w:rFonts w:ascii="Cambria Math" w:hAnsi="Cambria Math"/>
              </w:rPr>
              <m:t>p</m:t>
            </m:r>
          </m:sup>
        </m:sSubSup>
      </m:oMath>
      <w:r w:rsidR="00CA68E6">
        <w:t xml:space="preserve"> </w:t>
      </w:r>
      <w:r w:rsidR="00866540">
        <w:t>(</w:t>
      </w:r>
      <w:proofErr w:type="gramStart"/>
      <m:oMath>
        <m:r>
          <w:rPr>
            <w:rFonts w:ascii="Cambria Math" w:hAnsi="Cambria Math"/>
          </w:rPr>
          <m:t>p  =</m:t>
        </m:r>
        <w:proofErr w:type="gramEnd"/>
        <m:r>
          <w:rPr>
            <w:rFonts w:ascii="Cambria Math" w:hAnsi="Cambria Math"/>
          </w:rPr>
          <m:t xml:space="preserve"> 50,  75,  95</m:t>
        </m:r>
      </m:oMath>
      <w:r w:rsidR="00866540">
        <w:t>);</w:t>
      </w:r>
    </w:p>
    <w:p w14:paraId="724741AF" w14:textId="0929311B" w:rsidR="00834984" w:rsidRDefault="006664C0" w:rsidP="00B06BC6">
      <w:pPr>
        <w:pStyle w:val="ListParagraph"/>
        <w:numPr>
          <w:ilvl w:val="0"/>
          <w:numId w:val="6"/>
        </w:numPr>
        <w:spacing w:line="360" w:lineRule="auto"/>
      </w:pPr>
      <w:r>
        <w:t>first year in which</w:t>
      </w:r>
      <w:r w:rsidR="00866540">
        <w:t xml:space="preserve"> </w:t>
      </w:r>
      <w:r>
        <w:t xml:space="preserve">USR = </w:t>
      </w:r>
      <m:oMath>
        <m:r>
          <m:rPr>
            <m:nor/>
          </m:rPr>
          <w:rPr>
            <w:rFonts w:ascii="Cambria Math" w:hAnsi="Cambria Math"/>
          </w:rPr>
          <m:t>2</m:t>
        </m:r>
        <m:sSub>
          <m:sSubPr>
            <m:ctrlPr>
              <w:rPr>
                <w:rFonts w:ascii="Cambria Math" w:hAnsi="Cambria Math"/>
                <w:i/>
              </w:rPr>
            </m:ctrlPr>
          </m:sSubPr>
          <m:e>
            <m:r>
              <w:rPr>
                <w:rFonts w:ascii="Cambria Math" w:hAnsi="Cambria Math"/>
              </w:rPr>
              <m:t>B</m:t>
            </m:r>
          </m:e>
          <m:sub>
            <m:r>
              <m:rPr>
                <m:nor/>
              </m:rPr>
              <w:rPr>
                <w:rFonts w:ascii="Cambria Math" w:hAnsi="Cambria Math"/>
              </w:rPr>
              <m:t>lim</m:t>
            </m:r>
          </m:sub>
        </m:sSub>
        <m:r>
          <w:rPr>
            <w:rFonts w:ascii="Cambria Math" w:hAnsi="Cambria Math"/>
          </w:rPr>
          <m:t xml:space="preserve"> </m:t>
        </m:r>
      </m:oMath>
      <w:r w:rsidR="00CA68E6">
        <w:t xml:space="preserve">with probability </w:t>
      </w:r>
      <w:r w:rsidR="00CA68E6" w:rsidRPr="008630AD">
        <w:rPr>
          <w:i/>
        </w:rPr>
        <w:t>p</w:t>
      </w:r>
      <w:r w:rsidR="00866540">
        <w:t>:</w:t>
      </w:r>
      <w:r w:rsidR="00CA68E6">
        <w:t xml:space="preserve"> </w:t>
      </w:r>
      <m:oMath>
        <m:sSubSup>
          <m:sSubSupPr>
            <m:ctrlPr>
              <w:rPr>
                <w:rFonts w:ascii="Cambria Math" w:hAnsi="Cambria Math"/>
                <w:i/>
              </w:rPr>
            </m:ctrlPr>
          </m:sSubSupPr>
          <m:e>
            <m:r>
              <m:rPr>
                <m:nor/>
              </m:rPr>
              <w:rPr>
                <w:rFonts w:ascii="Cambria Math" w:hAnsi="Cambria Math"/>
              </w:rPr>
              <m:t>T</m:t>
            </m:r>
          </m:e>
          <m:sub>
            <m:r>
              <m:rPr>
                <m:nor/>
              </m:rPr>
              <w:rPr>
                <w:rFonts w:ascii="Cambria Math" w:hAnsi="Cambria Math"/>
              </w:rPr>
              <m:t>USR</m:t>
            </m:r>
          </m:sub>
          <m:sup>
            <m:r>
              <m:rPr>
                <m:nor/>
              </m:rPr>
              <w:rPr>
                <w:rFonts w:ascii="Cambria Math" w:hAnsi="Cambria Math"/>
              </w:rPr>
              <m:t>p</m:t>
            </m:r>
          </m:sup>
        </m:sSubSup>
      </m:oMath>
      <w:r w:rsidR="00866540">
        <w:t xml:space="preserve"> (</w:t>
      </w:r>
      <m:oMath>
        <m:r>
          <w:rPr>
            <w:rFonts w:ascii="Cambria Math" w:hAnsi="Cambria Math"/>
          </w:rPr>
          <m:t xml:space="preserve">p = </m:t>
        </m:r>
        <w:proofErr w:type="gramStart"/>
        <m:r>
          <w:rPr>
            <w:rFonts w:ascii="Cambria Math" w:hAnsi="Cambria Math"/>
          </w:rPr>
          <m:t>50,  75</m:t>
        </m:r>
        <w:proofErr w:type="gramEnd"/>
        <m:r>
          <w:rPr>
            <w:rFonts w:ascii="Cambria Math" w:hAnsi="Cambria Math"/>
          </w:rPr>
          <m:t>,  95</m:t>
        </m:r>
      </m:oMath>
      <w:r w:rsidR="00834984">
        <w:t>)</w:t>
      </w:r>
      <w:r w:rsidR="00866540">
        <w:t>.</w:t>
      </w:r>
    </w:p>
    <w:p w14:paraId="75F92B3A" w14:textId="033F5762" w:rsidR="004029EB" w:rsidRDefault="00CA5A12" w:rsidP="00B06BC6">
      <w:pPr>
        <w:spacing w:line="360" w:lineRule="auto"/>
      </w:pPr>
      <w:r>
        <w:t>These are estimated as the first time</w:t>
      </w:r>
      <w:r w:rsidR="00403E96">
        <w:t xml:space="preserve"> </w:t>
      </w:r>
      <m:oMath>
        <m:sSubSup>
          <m:sSubSupPr>
            <m:ctrlPr>
              <w:rPr>
                <w:rFonts w:ascii="Cambria Math" w:hAnsi="Cambria Math"/>
                <w:i/>
              </w:rPr>
            </m:ctrlPr>
          </m:sSubSupPr>
          <m:e>
            <m:r>
              <w:rPr>
                <w:rFonts w:ascii="Cambria Math" w:hAnsi="Cambria Math"/>
              </w:rPr>
              <m:t>T</m:t>
            </m:r>
          </m:e>
          <m:sub>
            <m:r>
              <w:rPr>
                <w:rFonts w:ascii="Cambria Math" w:hAnsi="Cambria Math"/>
              </w:rPr>
              <m:t>ref</m:t>
            </m:r>
          </m:sub>
          <m:sup>
            <m:r>
              <w:rPr>
                <w:rFonts w:ascii="Cambria Math" w:hAnsi="Cambria Math"/>
              </w:rPr>
              <m:t>p</m:t>
            </m:r>
          </m:sup>
        </m:sSubSup>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that the </w:t>
      </w:r>
      <m:oMath>
        <m:r>
          <w:rPr>
            <w:rFonts w:ascii="Cambria Math" w:hAnsi="Cambria Math"/>
          </w:rPr>
          <m:t>(1-p/</m:t>
        </m:r>
        <w:proofErr w:type="gramStart"/>
        <m:r>
          <w:rPr>
            <w:rFonts w:ascii="Cambria Math" w:hAnsi="Cambria Math"/>
          </w:rPr>
          <m:t>100)</m:t>
        </m:r>
      </m:oMath>
      <w:r>
        <w:t>th</w:t>
      </w:r>
      <w:proofErr w:type="gramEnd"/>
      <w:r>
        <w:t xml:space="preserve"> percentile of all projected </w:t>
      </w:r>
      <m:oMath>
        <m:r>
          <w:rPr>
            <w:rFonts w:ascii="Cambria Math" w:hAnsi="Cambria Math"/>
          </w:rPr>
          <m:t>SSB</m:t>
        </m:r>
      </m:oMath>
      <w:r>
        <w:t xml:space="preserve"> trajectories passes </w:t>
      </w:r>
      <m:oMath>
        <m:sSub>
          <m:sSubPr>
            <m:ctrlPr>
              <w:rPr>
                <w:rFonts w:ascii="Cambria Math" w:hAnsi="Cambria Math"/>
                <w:i/>
              </w:rPr>
            </m:ctrlPr>
          </m:sSubPr>
          <m:e>
            <m:r>
              <w:rPr>
                <w:rFonts w:ascii="Cambria Math" w:hAnsi="Cambria Math"/>
              </w:rPr>
              <m:t>B</m:t>
            </m:r>
          </m:e>
          <m:sub>
            <m:r>
              <m:rPr>
                <m:nor/>
              </m:rPr>
              <w:rPr>
                <w:rFonts w:ascii="Cambria Math" w:hAnsi="Cambria Math"/>
              </w:rPr>
              <m:t>lim</m:t>
            </m:r>
          </m:sub>
        </m:sSub>
      </m:oMath>
      <w:r w:rsidR="00326E8A">
        <w:t xml:space="preserve"> or</w:t>
      </w:r>
      <w:r w:rsidR="00372C39">
        <w:t xml:space="preserve"> the USR =</w:t>
      </w:r>
      <w:r w:rsidR="00326E8A">
        <w:t xml:space="preserve"> </w:t>
      </w:r>
      <m:oMath>
        <m:sSub>
          <m:sSubPr>
            <m:ctrlPr>
              <w:rPr>
                <w:rFonts w:ascii="Cambria Math" w:hAnsi="Cambria Math"/>
                <w:i/>
              </w:rPr>
            </m:ctrlPr>
          </m:sSubPr>
          <m:e>
            <m:r>
              <w:rPr>
                <w:rFonts w:ascii="Cambria Math" w:hAnsi="Cambria Math"/>
              </w:rPr>
              <m:t>2B</m:t>
            </m:r>
          </m:e>
          <m:sub>
            <m:r>
              <m:rPr>
                <m:nor/>
              </m:rPr>
              <w:rPr>
                <w:rFonts w:ascii="Cambria Math" w:hAnsi="Cambria Math"/>
              </w:rPr>
              <m:t>lim</m:t>
            </m:r>
          </m:sub>
        </m:sSub>
      </m:oMath>
      <w:r w:rsidR="0026049C">
        <w:t>.</w:t>
      </w:r>
    </w:p>
    <w:p w14:paraId="6B5FAF3A" w14:textId="77777777" w:rsidR="000B496A" w:rsidRPr="004F1348" w:rsidRDefault="000B496A" w:rsidP="00B06BC6">
      <w:pPr>
        <w:pStyle w:val="Heading1"/>
        <w:spacing w:line="360" w:lineRule="auto"/>
      </w:pPr>
      <w:bookmarkStart w:id="24" w:name="_Toc327190669"/>
      <w:r>
        <w:lastRenderedPageBreak/>
        <w:t>Results</w:t>
      </w:r>
      <w:bookmarkEnd w:id="24"/>
    </w:p>
    <w:p w14:paraId="50D241B9" w14:textId="58174C83" w:rsidR="000B496A" w:rsidRPr="004A370E" w:rsidRDefault="004029EB" w:rsidP="00B06BC6">
      <w:pPr>
        <w:pStyle w:val="Heading2"/>
        <w:spacing w:line="360" w:lineRule="auto"/>
      </w:pPr>
      <w:bookmarkStart w:id="25" w:name="_Toc327190670"/>
      <w:r>
        <w:t>S</w:t>
      </w:r>
      <w:r w:rsidR="000B496A">
        <w:t>imulation model dynamics</w:t>
      </w:r>
      <w:bookmarkEnd w:id="25"/>
    </w:p>
    <w:p w14:paraId="373894E8" w14:textId="25F804EE" w:rsidR="00746880" w:rsidRDefault="00285A54" w:rsidP="00B06BC6">
      <w:pPr>
        <w:spacing w:line="360" w:lineRule="auto"/>
      </w:pPr>
      <w:r>
        <w:t>The operating model (OM) agreed reasonably well</w:t>
      </w:r>
      <w:r w:rsidR="00030568">
        <w:t xml:space="preserve"> with the historic</w:t>
      </w:r>
      <w:r w:rsidR="006E046B">
        <w:t>al</w:t>
      </w:r>
      <w:r>
        <w:t xml:space="preserve"> spawning biomass estimates from NCAM (Figure 3), which is not surprising given that the OM is initialized with NCAM abundances, natural-mortality-at-age, fishing mortality-at-age, as well as changes in weight and maturity at age over time. Figure 3 also shows the alternative assessment estimates of biomass, F, and M from applying the management procedure assessment model (i.e., AM, Tables 5 and 6) to the actual </w:t>
      </w:r>
      <w:r w:rsidR="00AB00A8">
        <w:t xml:space="preserve">2J3KL </w:t>
      </w:r>
      <w:r>
        <w:t>northern cod data. Biomass estimates from this model also agree reasonably well with NCAM in the 1980s and in the period following the collapse. Although the AM also estimates high M leading up to the collapse, it also estimates much higher F and lower M during the collapse compared to NCAM. This probably occurs because of the AM assumption that survey catchability q = 1, while NCAM allows</w:t>
      </w:r>
      <w:r w:rsidR="00264BFC">
        <w:t xml:space="preserve"> temporal variation in survey q</w:t>
      </w:r>
      <w:r>
        <w:t>.</w:t>
      </w:r>
      <w:r w:rsidR="00E73272">
        <w:t xml:space="preserve"> </w:t>
      </w:r>
    </w:p>
    <w:p w14:paraId="3B3E8C6B" w14:textId="126C9CBE" w:rsidR="00B16796" w:rsidRDefault="00B16796" w:rsidP="00B06BC6">
      <w:pPr>
        <w:spacing w:line="360" w:lineRule="auto"/>
      </w:pPr>
      <w:r>
        <w:t>Figure 4 shows the simulated natural mortality patterns arising from the 4 natural mortality scenarios</w:t>
      </w:r>
      <w:r w:rsidR="00B7333F">
        <w:t>, with two versions of pm20lim shown for contrast</w:t>
      </w:r>
      <w:r>
        <w:t xml:space="preserve">. The </w:t>
      </w:r>
      <w:proofErr w:type="spellStart"/>
      <w:r>
        <w:t>conM</w:t>
      </w:r>
      <w:proofErr w:type="spellEnd"/>
      <w:r>
        <w:t xml:space="preserve"> scenario M values occur in a tight envelope centered on the historical mean (Figure 4 – </w:t>
      </w:r>
      <w:proofErr w:type="spellStart"/>
      <w:r>
        <w:t>conM</w:t>
      </w:r>
      <w:proofErr w:type="spellEnd"/>
      <w:r>
        <w:t>)</w:t>
      </w:r>
      <w:r w:rsidR="00A306C7">
        <w:t>, while t</w:t>
      </w:r>
      <w:r w:rsidR="001E2FA4">
        <w:t>he two pulse M scenarios</w:t>
      </w:r>
      <w:r>
        <w:t xml:space="preserve"> </w:t>
      </w:r>
      <w:r w:rsidR="001E2FA4">
        <w:t xml:space="preserve">show either </w:t>
      </w:r>
      <w:r w:rsidR="00ED61E2">
        <w:t xml:space="preserve">one </w:t>
      </w:r>
      <w:r w:rsidR="001E2FA4">
        <w:t>period of pulse M events for t</w:t>
      </w:r>
      <w:r w:rsidR="00ED61E2">
        <w:t>he 40-year frequency (pM40) or 4</w:t>
      </w:r>
      <w:r w:rsidR="001E2FA4">
        <w:t xml:space="preserve"> period</w:t>
      </w:r>
      <w:r w:rsidR="00ED61E2">
        <w:t>s (one sustained for 3 years)</w:t>
      </w:r>
      <w:r w:rsidR="001E2FA4">
        <w:t xml:space="preserve"> for the 20-year frequency (pM20). The biomass-dependent natural mortality pulses</w:t>
      </w:r>
      <w:r w:rsidR="00E83FC0">
        <w:t xml:space="preserve"> (pM20lim)</w:t>
      </w:r>
      <w:r w:rsidR="001E2FA4">
        <w:t xml:space="preserve"> </w:t>
      </w:r>
      <w:r w:rsidR="00E83FC0">
        <w:t>behave</w:t>
      </w:r>
      <w:r w:rsidR="001E2FA4">
        <w:t xml:space="preserve"> </w:t>
      </w:r>
      <w:r w:rsidR="00E83FC0">
        <w:t>differently under the different recruitment scenarios. In the low recruitment scenarios (</w:t>
      </w:r>
      <w:r w:rsidR="003D3701" w:rsidRPr="003D3701">
        <w:rPr>
          <w:position w:val="-4"/>
        </w:rPr>
        <w:object w:dxaOrig="540" w:dyaOrig="300" w14:anchorId="4E958CAD">
          <v:shape id="_x0000_i1091" type="#_x0000_t75" style="width:27.35pt;height:15.35pt" o:ole="">
            <v:imagedata r:id="rId97" o:title=""/>
          </v:shape>
          <o:OLEObject Type="Embed" ProgID="Equation.DSMT4" ShapeID="_x0000_i1091" DrawAspect="Content" ObjectID="_1585136433" r:id="rId98"/>
        </w:object>
      </w:r>
      <w:r w:rsidR="00E83FC0">
        <w:t xml:space="preserve">, </w:t>
      </w:r>
      <w:r w:rsidR="003D3701" w:rsidRPr="003D3701">
        <w:rPr>
          <w:position w:val="-4"/>
        </w:rPr>
        <w:object w:dxaOrig="520" w:dyaOrig="300" w14:anchorId="34FEF544">
          <v:shape id="_x0000_i1092" type="#_x0000_t75" style="width:26.65pt;height:15.35pt" o:ole="">
            <v:imagedata r:id="rId99" o:title=""/>
          </v:shape>
          <o:OLEObject Type="Embed" ProgID="Equation.DSMT4" ShapeID="_x0000_i1092" DrawAspect="Content" ObjectID="_1585136434" r:id="rId100"/>
        </w:object>
      </w:r>
      <w:r w:rsidR="00E83FC0">
        <w:t xml:space="preserve">) the biomass stays below </w:t>
      </w:r>
      <w:proofErr w:type="spellStart"/>
      <w:r w:rsidR="00D63BE3">
        <w:t>B</w:t>
      </w:r>
      <w:r w:rsidR="00D63BE3" w:rsidRPr="00A027C4">
        <w:rPr>
          <w:vertAlign w:val="subscript"/>
        </w:rPr>
        <w:t>lim</w:t>
      </w:r>
      <w:proofErr w:type="spellEnd"/>
      <w:r w:rsidR="00E83FC0">
        <w:t xml:space="preserve"> more often, leading </w:t>
      </w:r>
      <w:r w:rsidR="002211B6">
        <w:t xml:space="preserve">aggregate behaviour </w:t>
      </w:r>
      <w:proofErr w:type="gramStart"/>
      <w:r w:rsidR="002211B6">
        <w:t>similar to</w:t>
      </w:r>
      <w:proofErr w:type="gramEnd"/>
      <w:r w:rsidR="002211B6">
        <w:t xml:space="preserve"> </w:t>
      </w:r>
      <w:r w:rsidR="00ED61E2">
        <w:t xml:space="preserve">the 20-year frequency scenario </w:t>
      </w:r>
      <w:r w:rsidR="00E83FC0">
        <w:t xml:space="preserve">(pM20). In the high recruitment scenario (.5R) pulses occur </w:t>
      </w:r>
      <w:r w:rsidR="001E2FA4">
        <w:t xml:space="preserve">in the short term because biomass is currently below </w:t>
      </w:r>
      <w:proofErr w:type="spellStart"/>
      <w:r w:rsidR="001E2FA4">
        <w:t>B</w:t>
      </w:r>
      <w:r w:rsidR="001E2FA4" w:rsidRPr="00A027C4">
        <w:rPr>
          <w:vertAlign w:val="subscript"/>
        </w:rPr>
        <w:t>lim</w:t>
      </w:r>
      <w:proofErr w:type="spellEnd"/>
      <w:r w:rsidR="001E2FA4">
        <w:t xml:space="preserve">, and </w:t>
      </w:r>
      <w:r w:rsidR="002211B6">
        <w:t>but less often near the end of the time series, resulting in a final pulse that is sustained for only one year</w:t>
      </w:r>
      <w:r w:rsidR="001E2FA4">
        <w:t>.</w:t>
      </w:r>
    </w:p>
    <w:p w14:paraId="7E18E213" w14:textId="5D15E5A5" w:rsidR="00F8162B" w:rsidRDefault="00F8162B" w:rsidP="00B06BC6">
      <w:pPr>
        <w:spacing w:line="360" w:lineRule="auto"/>
      </w:pPr>
      <w:r>
        <w:t xml:space="preserve">Figure 5 shows the simulated recruitment patterns arising from the 3 recruitment scenarios. The </w:t>
      </w:r>
      <m:oMath>
        <m:r>
          <m:rPr>
            <m:nor/>
          </m:rPr>
          <w:rPr>
            <w:rFonts w:ascii="Cambria Math" w:hAnsi="Cambria Math"/>
          </w:rPr>
          <m:t>.16</m:t>
        </m:r>
        <m:acc>
          <m:accPr>
            <m:chr m:val="̅"/>
            <m:ctrlPr>
              <w:rPr>
                <w:rFonts w:ascii="Cambria Math" w:hAnsi="Cambria Math"/>
              </w:rPr>
            </m:ctrlPr>
          </m:accPr>
          <m:e>
            <m:r>
              <w:rPr>
                <w:rFonts w:ascii="Cambria Math" w:hAnsi="Cambria Math"/>
              </w:rPr>
              <m:t>R</m:t>
            </m:r>
          </m:e>
        </m:acc>
      </m:oMath>
      <w:r>
        <w:t xml:space="preserve"> scenario R values occur in a tight envelope around the recent (2005 – 2014) average age-1 recruitment for the projection period. The </w:t>
      </w:r>
      <w:proofErr w:type="spellStart"/>
      <m:oMath>
        <m:r>
          <m:rPr>
            <m:nor/>
          </m:rPr>
          <w:rPr>
            <w:rFonts w:ascii="Cambria Math" w:hAnsi="Cambria Math"/>
          </w:rPr>
          <m:t>inc</m:t>
        </m:r>
        <w:proofErr w:type="spellEnd"/>
        <m:acc>
          <m:accPr>
            <m:chr m:val="̅"/>
            <m:ctrlPr>
              <w:rPr>
                <w:rFonts w:ascii="Cambria Math" w:hAnsi="Cambria Math"/>
              </w:rPr>
            </m:ctrlPr>
          </m:accPr>
          <m:e>
            <m:r>
              <w:rPr>
                <w:rFonts w:ascii="Cambria Math" w:hAnsi="Cambria Math"/>
              </w:rPr>
              <m:t>R</m:t>
            </m:r>
          </m:e>
        </m:acc>
      </m:oMath>
      <w:r>
        <w:t xml:space="preserve"> scenario envelope widens as average age-1 recruitment trends towards 50% of the 1980s mean. The </w:t>
      </w:r>
      <m:oMath>
        <m:r>
          <m:rPr>
            <m:nor/>
          </m:rPr>
          <w:rPr>
            <w:rFonts w:ascii="Cambria Math" w:hAnsi="Cambria Math"/>
          </w:rPr>
          <m:t>.5</m:t>
        </m:r>
        <m:acc>
          <m:accPr>
            <m:chr m:val="̅"/>
            <m:ctrlPr>
              <w:rPr>
                <w:rFonts w:ascii="Cambria Math" w:hAnsi="Cambria Math"/>
              </w:rPr>
            </m:ctrlPr>
          </m:accPr>
          <m:e>
            <m:r>
              <w:rPr>
                <w:rFonts w:ascii="Cambria Math" w:hAnsi="Cambria Math"/>
              </w:rPr>
              <m:t>R</m:t>
            </m:r>
          </m:e>
        </m:acc>
      </m:oMath>
      <w:r>
        <w:t xml:space="preserve"> scenario values occur in a wide, uniform envelope the same width as the final year of the </w:t>
      </w:r>
      <w:proofErr w:type="spellStart"/>
      <m:oMath>
        <m:r>
          <m:rPr>
            <m:nor/>
          </m:rPr>
          <w:rPr>
            <w:rFonts w:ascii="Cambria Math" w:hAnsi="Cambria Math"/>
          </w:rPr>
          <m:t>inc</m:t>
        </m:r>
        <w:proofErr w:type="spellEnd"/>
        <m:acc>
          <m:accPr>
            <m:chr m:val="̅"/>
            <m:ctrlPr>
              <w:rPr>
                <w:rFonts w:ascii="Cambria Math" w:hAnsi="Cambria Math"/>
              </w:rPr>
            </m:ctrlPr>
          </m:accPr>
          <m:e>
            <m:r>
              <w:rPr>
                <w:rFonts w:ascii="Cambria Math" w:hAnsi="Cambria Math"/>
              </w:rPr>
              <m:t>R</m:t>
            </m:r>
          </m:e>
        </m:acc>
      </m:oMath>
      <w:r>
        <w:t xml:space="preserve"> scenario. Recruitment values are generated by modifying the average R value with log normal deviations, which act proportionally</w:t>
      </w:r>
      <w:r w:rsidR="002211B6">
        <w:t xml:space="preserve"> and result </w:t>
      </w:r>
      <w:r>
        <w:t xml:space="preserve">in wider </w:t>
      </w:r>
      <w:r w:rsidR="002211B6">
        <w:t xml:space="preserve">envelopes </w:t>
      </w:r>
      <w:r>
        <w:t>for larger average recruitments.</w:t>
      </w:r>
    </w:p>
    <w:p w14:paraId="04D19C90" w14:textId="77777777" w:rsidR="00030568" w:rsidRDefault="00D60D09" w:rsidP="00B06BC6">
      <w:pPr>
        <w:spacing w:line="360" w:lineRule="auto"/>
      </w:pPr>
      <w:r>
        <w:t>Figure</w:t>
      </w:r>
      <w:r w:rsidR="00030568">
        <w:t>s</w:t>
      </w:r>
      <w:r>
        <w:t xml:space="preserve"> 6-9</w:t>
      </w:r>
      <w:r w:rsidR="00602AF8">
        <w:t xml:space="preserve"> demonstrate example simulation</w:t>
      </w:r>
      <w:r w:rsidR="00030568">
        <w:t xml:space="preserve"> and management</w:t>
      </w:r>
      <w:r w:rsidR="00602AF8">
        <w:t xml:space="preserve"> behaviour </w:t>
      </w:r>
      <w:r w:rsidR="00075D20">
        <w:t xml:space="preserve">of the </w:t>
      </w:r>
      <w:r w:rsidR="00030568">
        <w:t xml:space="preserve">simulation framework under the </w:t>
      </w:r>
      <w:r w:rsidR="002211B6">
        <w:t xml:space="preserve">F0.1 </w:t>
      </w:r>
      <w:r w:rsidR="00075D20">
        <w:t xml:space="preserve">management procedure (MP) </w:t>
      </w:r>
      <w:r w:rsidR="00602AF8">
        <w:t xml:space="preserve">for each of the </w:t>
      </w:r>
      <w:r w:rsidR="008161E9">
        <w:t>four</w:t>
      </w:r>
      <w:r w:rsidR="000B496A">
        <w:t xml:space="preserve"> </w:t>
      </w:r>
      <w:r w:rsidR="00602AF8">
        <w:t xml:space="preserve">natural mortality </w:t>
      </w:r>
      <w:r w:rsidR="00602AF8">
        <w:lastRenderedPageBreak/>
        <w:t xml:space="preserve">scenarios combined with the </w:t>
      </w:r>
      <m:oMath>
        <m:r>
          <m:rPr>
            <m:nor/>
          </m:rPr>
          <w:rPr>
            <w:rFonts w:ascii="Cambria Math" w:hAnsi="Cambria Math"/>
          </w:rPr>
          <m:t>.5</m:t>
        </m:r>
        <m:acc>
          <m:accPr>
            <m:chr m:val="̅"/>
            <m:ctrlPr>
              <w:rPr>
                <w:rFonts w:ascii="Cambria Math" w:hAnsi="Cambria Math"/>
              </w:rPr>
            </m:ctrlPr>
          </m:accPr>
          <m:e>
            <m:r>
              <w:rPr>
                <w:rFonts w:ascii="Cambria Math" w:hAnsi="Cambria Math"/>
              </w:rPr>
              <m:t>R</m:t>
            </m:r>
          </m:e>
        </m:acc>
      </m:oMath>
      <w:r w:rsidR="006D1FEC">
        <w:t xml:space="preserve"> recruitment scenario. The behaviour of</w:t>
      </w:r>
      <w:r w:rsidR="00602AF8">
        <w:t xml:space="preserve"> </w:t>
      </w:r>
      <m:oMath>
        <m:r>
          <m:rPr>
            <m:nor/>
          </m:rPr>
          <w:rPr>
            <w:rFonts w:ascii="Cambria Math" w:hAnsi="Cambria Math"/>
          </w:rPr>
          <m:t>.16</m:t>
        </m:r>
        <m:acc>
          <m:accPr>
            <m:chr m:val="̅"/>
            <m:ctrlPr>
              <w:rPr>
                <w:rFonts w:ascii="Cambria Math" w:hAnsi="Cambria Math"/>
              </w:rPr>
            </m:ctrlPr>
          </m:accPr>
          <m:e>
            <m:r>
              <w:rPr>
                <w:rFonts w:ascii="Cambria Math" w:hAnsi="Cambria Math"/>
              </w:rPr>
              <m:t>R</m:t>
            </m:r>
          </m:e>
        </m:acc>
      </m:oMath>
      <w:r w:rsidR="006D1FEC">
        <w:t xml:space="preserve"> and </w:t>
      </w:r>
      <m:oMath>
        <m:r>
          <m:rPr>
            <m:nor/>
          </m:rPr>
          <w:rPr>
            <w:rFonts w:ascii="Cambria Math" w:hAnsi="Cambria Math"/>
          </w:rPr>
          <m:t>.</m:t>
        </m:r>
        <w:proofErr w:type="spellStart"/>
        <m:r>
          <m:rPr>
            <m:nor/>
          </m:rPr>
          <w:rPr>
            <w:rFonts w:ascii="Cambria Math" w:hAnsi="Cambria Math"/>
          </w:rPr>
          <m:t>inc</m:t>
        </m:r>
        <w:proofErr w:type="spellEnd"/>
        <m:acc>
          <m:accPr>
            <m:chr m:val="̅"/>
            <m:ctrlPr>
              <w:rPr>
                <w:rFonts w:ascii="Cambria Math" w:hAnsi="Cambria Math"/>
              </w:rPr>
            </m:ctrlPr>
          </m:accPr>
          <m:e>
            <m:r>
              <w:rPr>
                <w:rFonts w:ascii="Cambria Math" w:hAnsi="Cambria Math"/>
              </w:rPr>
              <m:t>R</m:t>
            </m:r>
          </m:e>
        </m:acc>
      </m:oMath>
      <w:r w:rsidR="00075D20">
        <w:t xml:space="preserve"> </w:t>
      </w:r>
      <w:r w:rsidR="006D1FEC">
        <w:t xml:space="preserve">are qualitatively </w:t>
      </w:r>
      <w:proofErr w:type="gramStart"/>
      <w:r w:rsidR="006D1FEC">
        <w:t>similar to</w:t>
      </w:r>
      <w:proofErr w:type="gramEnd"/>
      <w:r w:rsidR="006D1FEC">
        <w:t xml:space="preserve"> the </w:t>
      </w:r>
      <m:oMath>
        <m:r>
          <m:rPr>
            <m:nor/>
          </m:rPr>
          <w:rPr>
            <w:rFonts w:ascii="Cambria Math" w:hAnsi="Cambria Math"/>
          </w:rPr>
          <m:t>.5</m:t>
        </m:r>
        <m:acc>
          <m:accPr>
            <m:chr m:val="̅"/>
            <m:ctrlPr>
              <w:rPr>
                <w:rFonts w:ascii="Cambria Math" w:hAnsi="Cambria Math"/>
              </w:rPr>
            </m:ctrlPr>
          </m:accPr>
          <m:e>
            <m:r>
              <w:rPr>
                <w:rFonts w:ascii="Cambria Math" w:hAnsi="Cambria Math"/>
              </w:rPr>
              <m:t>R</m:t>
            </m:r>
          </m:e>
        </m:acc>
      </m:oMath>
      <w:r w:rsidR="002211B6">
        <w:t xml:space="preserve"> scenarios, however there is more contrast between pM20 and pM20lim scenarios when there is higher recruitment</w:t>
      </w:r>
      <w:r w:rsidR="00075D20">
        <w:t>.</w:t>
      </w:r>
    </w:p>
    <w:p w14:paraId="3AE0C52A" w14:textId="266FC390" w:rsidR="00602AF8" w:rsidRDefault="00075D20" w:rsidP="00B06BC6">
      <w:pPr>
        <w:spacing w:line="360" w:lineRule="auto"/>
      </w:pPr>
      <w:r>
        <w:t xml:space="preserve">Performance of the </w:t>
      </w:r>
      <w:r w:rsidR="002211B6">
        <w:t>F0.1</w:t>
      </w:r>
      <w:r>
        <w:t xml:space="preserve"> MP under</w:t>
      </w:r>
      <w:r w:rsidR="002211B6">
        <w:t xml:space="preserve"> the</w:t>
      </w:r>
      <w:r>
        <w:t xml:space="preserve"> </w:t>
      </w:r>
      <w:proofErr w:type="spellStart"/>
      <w:r>
        <w:t>conM</w:t>
      </w:r>
      <w:proofErr w:type="spellEnd"/>
      <w:r>
        <w:t xml:space="preserve"> scenario</w:t>
      </w:r>
      <w:r w:rsidR="002211B6">
        <w:t>s</w:t>
      </w:r>
      <w:r>
        <w:t xml:space="preserve"> is the most optimistic</w:t>
      </w:r>
      <w:r w:rsidR="00FC407E">
        <w:t xml:space="preserve"> (Figure 6</w:t>
      </w:r>
      <w:r w:rsidR="00653B7E">
        <w:t>)</w:t>
      </w:r>
      <w:r>
        <w:t>, showing the stock and fishery catch recoveri</w:t>
      </w:r>
      <w:r w:rsidR="00030568">
        <w:t>ng rapidly over approximately 10</w:t>
      </w:r>
      <w:r>
        <w:t xml:space="preserve"> years </w:t>
      </w:r>
      <w:r w:rsidR="006B182A">
        <w:t xml:space="preserve">to </w:t>
      </w:r>
      <w:r w:rsidR="00030568">
        <w:t xml:space="preserve">pre-collapse levels. Due to the on-average upward trajectory of biomass, </w:t>
      </w:r>
      <w:r w:rsidR="003763AA">
        <w:t xml:space="preserve">the stock </w:t>
      </w:r>
      <w:r w:rsidR="00030568">
        <w:t xml:space="preserve">assessment </w:t>
      </w:r>
      <w:r w:rsidR="00FC407E">
        <w:t>underestimates</w:t>
      </w:r>
      <w:r w:rsidR="003763AA">
        <w:t xml:space="preserve"> biomass</w:t>
      </w:r>
      <w:r w:rsidR="00FC407E">
        <w:t xml:space="preserve">, and unreported or discarded catch does not have a significant impact, with </w:t>
      </w:r>
      <w:r>
        <w:t>fishing mortality maintained near the reference F</w:t>
      </w:r>
      <w:r w:rsidRPr="00075D20">
        <w:rPr>
          <w:vertAlign w:val="subscript"/>
        </w:rPr>
        <w:t>0.1</w:t>
      </w:r>
      <w:r>
        <w:t> = 0.18</w:t>
      </w:r>
      <w:r w:rsidR="000D28E5">
        <w:t>/yr</w:t>
      </w:r>
      <w:r>
        <w:t xml:space="preserve">. </w:t>
      </w:r>
      <w:r w:rsidR="00030568">
        <w:t xml:space="preserve">A low recruitment event </w:t>
      </w:r>
      <w:r w:rsidR="00A503BF">
        <w:t>approximately</w:t>
      </w:r>
      <w:r w:rsidR="00030568">
        <w:t xml:space="preserve"> halfway through the projection period resulted in a realised </w:t>
      </w:r>
      <w:r w:rsidR="0046520A">
        <w:t>F</w:t>
      </w:r>
      <w:r w:rsidR="00030568">
        <w:t xml:space="preserve"> </w:t>
      </w:r>
      <w:r w:rsidR="0046520A">
        <w:t xml:space="preserve">approximately twice the maximum reference value; however, </w:t>
      </w:r>
      <w:r w:rsidR="005C3DFA">
        <w:t xml:space="preserve">the over-fishing impact </w:t>
      </w:r>
      <w:r w:rsidR="00030568">
        <w:t xml:space="preserve">was minor </w:t>
      </w:r>
      <w:r w:rsidR="001143A6">
        <w:t>because</w:t>
      </w:r>
      <w:r w:rsidR="00030568">
        <w:t xml:space="preserve"> the stock was generally in good health</w:t>
      </w:r>
      <w:r w:rsidR="0046520A">
        <w:t>.</w:t>
      </w:r>
    </w:p>
    <w:p w14:paraId="69A6C7BD" w14:textId="4EAEBE0B" w:rsidR="00EA4F3C" w:rsidRDefault="00FF0061" w:rsidP="00B06BC6">
      <w:pPr>
        <w:spacing w:line="360" w:lineRule="auto"/>
      </w:pPr>
      <w:r>
        <w:t xml:space="preserve">Dynamics of </w:t>
      </w:r>
      <w:r w:rsidR="005D58CA">
        <w:t xml:space="preserve">2J3KL cod </w:t>
      </w:r>
      <w:r>
        <w:t xml:space="preserve">under the </w:t>
      </w:r>
      <w:r w:rsidR="00645EF7">
        <w:t>pulse M scenarios (Figures 7, 8 and 9</w:t>
      </w:r>
      <w:r>
        <w:t>) showed</w:t>
      </w:r>
      <w:r w:rsidR="000B496A">
        <w:t xml:space="preserve"> </w:t>
      </w:r>
      <w:r>
        <w:t xml:space="preserve">similar initial </w:t>
      </w:r>
      <w:r w:rsidR="008D39D4">
        <w:t xml:space="preserve">biomass </w:t>
      </w:r>
      <w:r>
        <w:t>growth to pre-coll</w:t>
      </w:r>
      <w:r w:rsidR="007218B9">
        <w:t>ap</w:t>
      </w:r>
      <w:r>
        <w:t>se levels, but the unpredictable high natural mortality events cause</w:t>
      </w:r>
      <w:r w:rsidR="00946C6C">
        <w:t>d</w:t>
      </w:r>
      <w:r w:rsidR="00645EF7">
        <w:t xml:space="preserve"> </w:t>
      </w:r>
      <w:r>
        <w:t xml:space="preserve">dramatic </w:t>
      </w:r>
      <w:r w:rsidR="00783759">
        <w:t>collapse behaviour similar to that observed in the 1990s</w:t>
      </w:r>
      <w:r>
        <w:t>.</w:t>
      </w:r>
      <w:r w:rsidR="00645EF7">
        <w:t xml:space="preserve"> During collapses</w:t>
      </w:r>
      <w:r w:rsidR="00946C6C">
        <w:t xml:space="preserve"> fishing mortality </w:t>
      </w:r>
      <w:r w:rsidR="00645EF7">
        <w:t xml:space="preserve">spiked, realising values of </w:t>
      </w:r>
      <w:r w:rsidR="00946C6C">
        <w:t>F &gt; 1.0/</w:t>
      </w:r>
      <w:proofErr w:type="spellStart"/>
      <w:r w:rsidR="00946C6C">
        <w:t>yr</w:t>
      </w:r>
      <w:proofErr w:type="spellEnd"/>
      <w:r w:rsidR="00946C6C">
        <w:t xml:space="preserve"> as the stock assessment could not detect biomass declines fast enough during pulse M events.</w:t>
      </w:r>
      <w:r w:rsidR="000271B3">
        <w:t xml:space="preserve"> In all of these cases</w:t>
      </w:r>
      <w:r w:rsidR="00D57CAA">
        <w:t xml:space="preserve"> recruitment is independent of biomass, so that the stock recovers once the TACs are reduced to nearly zero.</w:t>
      </w:r>
      <w:r w:rsidR="00942206">
        <w:t xml:space="preserve"> In </w:t>
      </w:r>
      <w:r w:rsidR="00B72883">
        <w:t xml:space="preserve">the particular </w:t>
      </w:r>
      <w:r w:rsidR="00942206">
        <w:t>simulation re</w:t>
      </w:r>
      <w:r w:rsidR="00D60D09">
        <w:t>plicate</w:t>
      </w:r>
      <w:r w:rsidR="008E4D76">
        <w:t xml:space="preserve"> we show</w:t>
      </w:r>
      <w:r w:rsidR="00D60D09">
        <w:t>, the low (pM40, Figure 7)</w:t>
      </w:r>
      <w:r w:rsidR="00645EF7">
        <w:t xml:space="preserve"> frequency pulse M events </w:t>
      </w:r>
      <w:r w:rsidR="008E4D76">
        <w:t>are followed by</w:t>
      </w:r>
      <w:r w:rsidR="00645EF7">
        <w:t xml:space="preserve"> a quick recovery to historic</w:t>
      </w:r>
      <w:r w:rsidR="00A07BD2">
        <w:t>al</w:t>
      </w:r>
      <w:r w:rsidR="00FF65B0">
        <w:t>ly</w:t>
      </w:r>
      <w:r w:rsidR="00645EF7">
        <w:t xml:space="preserve"> high biomass</w:t>
      </w:r>
      <w:r w:rsidR="00FF65B0">
        <w:t xml:space="preserve"> levels</w:t>
      </w:r>
      <w:r w:rsidR="00645EF7">
        <w:t>. Unfortunately, the high</w:t>
      </w:r>
      <w:r w:rsidR="000271B3">
        <w:t xml:space="preserve"> </w:t>
      </w:r>
      <w:r w:rsidR="00D60D09">
        <w:t>(pM20, Figure 8</w:t>
      </w:r>
      <w:r w:rsidR="00942206">
        <w:t>) frequency</w:t>
      </w:r>
      <w:r w:rsidR="00645EF7">
        <w:t xml:space="preserve"> and biomass dependent (pM20Lim, Figure 9)</w:t>
      </w:r>
      <w:r w:rsidR="00942206">
        <w:t xml:space="preserve"> pulse M events </w:t>
      </w:r>
      <w:r w:rsidR="00645EF7">
        <w:t xml:space="preserve">do not </w:t>
      </w:r>
      <w:r w:rsidR="006655D1">
        <w:t>experience</w:t>
      </w:r>
      <w:r w:rsidR="00645EF7">
        <w:t xml:space="preserve"> the same </w:t>
      </w:r>
      <w:r w:rsidR="000271B3">
        <w:t xml:space="preserve">swift </w:t>
      </w:r>
      <w:r w:rsidR="00645EF7">
        <w:t>recovery</w:t>
      </w:r>
      <w:r w:rsidR="00942206">
        <w:t>, with</w:t>
      </w:r>
      <w:r w:rsidR="00645EF7">
        <w:t xml:space="preserve"> high</w:t>
      </w:r>
      <w:r w:rsidR="00942206">
        <w:t xml:space="preserve"> spikes in</w:t>
      </w:r>
      <w:r w:rsidR="00645EF7">
        <w:t xml:space="preserve"> </w:t>
      </w:r>
      <w:r w:rsidR="00942206">
        <w:t xml:space="preserve">fishing mortality </w:t>
      </w:r>
      <w:r w:rsidR="000271B3">
        <w:t xml:space="preserve">followed by slower growth. In both cases, the slow growth can be attributed to low recruitment leading up to and following the collapse, </w:t>
      </w:r>
      <w:r w:rsidR="005D58CA">
        <w:t xml:space="preserve">delaying recovery. Outside of the unpredictable M events, the realised fishing mortality is maintained near the target reference. </w:t>
      </w:r>
    </w:p>
    <w:p w14:paraId="1325EB82" w14:textId="6F7DBA66" w:rsidR="000B496A" w:rsidRDefault="008F7787" w:rsidP="00B06BC6">
      <w:pPr>
        <w:pStyle w:val="Heading2"/>
        <w:spacing w:line="360" w:lineRule="auto"/>
      </w:pPr>
      <w:r>
        <w:t>Performance of the f0.1 procedure</w:t>
      </w:r>
    </w:p>
    <w:p w14:paraId="39853131" w14:textId="080EE5D4" w:rsidR="00AD5A72" w:rsidRDefault="00B31C5A" w:rsidP="005D58CA">
      <w:pPr>
        <w:spacing w:line="360" w:lineRule="auto"/>
      </w:pPr>
      <w:r>
        <w:t>P</w:t>
      </w:r>
      <w:r w:rsidR="00AD5A72">
        <w:t xml:space="preserve">erformance </w:t>
      </w:r>
      <w:r w:rsidR="00D9458F">
        <w:t xml:space="preserve">metrics for </w:t>
      </w:r>
      <w:r w:rsidR="00AD5A72">
        <w:t>the</w:t>
      </w:r>
      <w:r>
        <w:t xml:space="preserve"> F</w:t>
      </w:r>
      <w:r w:rsidRPr="00B31C5A">
        <w:rPr>
          <w:vertAlign w:val="subscript"/>
        </w:rPr>
        <w:t>0.1</w:t>
      </w:r>
      <w:r w:rsidR="00AD5A72">
        <w:t xml:space="preserve"> management procedure on each scenario</w:t>
      </w:r>
      <w:r w:rsidR="005D58CA">
        <w:t xml:space="preserve"> </w:t>
      </w:r>
      <w:r w:rsidR="00D9458F">
        <w:t xml:space="preserve">are </w:t>
      </w:r>
      <w:r w:rsidR="00AD5A72">
        <w:t>presented in Table 8.</w:t>
      </w:r>
    </w:p>
    <w:p w14:paraId="727622D6" w14:textId="5D422E9B" w:rsidR="00E90D89" w:rsidRDefault="00C028BA" w:rsidP="005D58CA">
      <w:pPr>
        <w:spacing w:line="360" w:lineRule="auto"/>
      </w:pPr>
      <w:r>
        <w:t>As expected, i</w:t>
      </w:r>
      <w:r w:rsidR="00AD5A72">
        <w:t>n more optimistic scenarios,</w:t>
      </w:r>
      <w:r w:rsidRPr="00C028BA">
        <w:t xml:space="preserve"> </w:t>
      </w:r>
      <w:r>
        <w:t>when average recruitment was higher and average mortality lower,</w:t>
      </w:r>
      <w:r w:rsidR="005D58CA">
        <w:t xml:space="preserve"> </w:t>
      </w:r>
      <w:r w:rsidR="00C43DC3">
        <w:t>the F0.1 MP showe</w:t>
      </w:r>
      <w:r w:rsidR="00703971">
        <w:t xml:space="preserve">d high </w:t>
      </w:r>
      <w:r w:rsidR="00AD5A72">
        <w:t>catch</w:t>
      </w:r>
      <w:r w:rsidR="00703971">
        <w:t>es</w:t>
      </w:r>
      <w:r w:rsidR="00AD5A72">
        <w:t xml:space="preserve"> and </w:t>
      </w:r>
      <w:r w:rsidR="00E30F49">
        <w:t xml:space="preserve">relatively strong </w:t>
      </w:r>
      <w:r w:rsidR="00AD5A72">
        <w:t xml:space="preserve">stock recovery to above </w:t>
      </w:r>
      <w:r w:rsidR="00D63DED" w:rsidRPr="00D63DED">
        <w:rPr>
          <w:position w:val="-10"/>
        </w:rPr>
        <w:object w:dxaOrig="400" w:dyaOrig="320" w14:anchorId="4CD96AD1">
          <v:shape id="_x0000_i1093" type="#_x0000_t75" style="width:20pt;height:16pt" o:ole="">
            <v:imagedata r:id="rId101" o:title=""/>
          </v:shape>
          <o:OLEObject Type="Embed" ProgID="Equation.DSMT4" ShapeID="_x0000_i1093" DrawAspect="Content" ObjectID="_1585136435" r:id="rId102"/>
        </w:object>
      </w:r>
      <w:r w:rsidR="00E90D89">
        <w:t xml:space="preserve">. However, there was no </w:t>
      </w:r>
      <w:r w:rsidR="003D3701" w:rsidRPr="003D3701">
        <w:rPr>
          <w:position w:val="-4"/>
        </w:rPr>
        <w:object w:dxaOrig="540" w:dyaOrig="300" w14:anchorId="52A64092">
          <v:shape id="_x0000_i1094" type="#_x0000_t75" style="width:27.35pt;height:15.35pt" o:ole="">
            <v:imagedata r:id="rId103" o:title=""/>
          </v:shape>
          <o:OLEObject Type="Embed" ProgID="Equation.DSMT4" ShapeID="_x0000_i1094" DrawAspect="Content" ObjectID="_1585136436" r:id="rId104"/>
        </w:object>
      </w:r>
      <w:r w:rsidR="003D3701">
        <w:t xml:space="preserve"> </w:t>
      </w:r>
      <w:r w:rsidR="00E90D89">
        <w:t>scenario where the limit reference point was reached with 50% probability</w:t>
      </w:r>
      <w:r w:rsidR="004137ED">
        <w:t xml:space="preserve"> (Table 8)</w:t>
      </w:r>
      <w:r w:rsidR="001337A0">
        <w:t xml:space="preserve">. In fact, there was </w:t>
      </w:r>
      <w:r w:rsidR="004137ED">
        <w:t>effectively</w:t>
      </w:r>
      <w:r w:rsidR="00E90D89">
        <w:t xml:space="preserve"> 100% </w:t>
      </w:r>
      <w:r w:rsidR="004137ED">
        <w:t xml:space="preserve">probability </w:t>
      </w:r>
      <w:r w:rsidR="001337A0">
        <w:t>that biomass</w:t>
      </w:r>
      <w:r w:rsidR="00E90D89">
        <w:t xml:space="preserve"> remain</w:t>
      </w:r>
      <w:r w:rsidR="001337A0">
        <w:t>ed</w:t>
      </w:r>
      <w:r w:rsidR="00E90D89">
        <w:t xml:space="preserve"> below </w:t>
      </w:r>
      <w:proofErr w:type="spellStart"/>
      <w:r w:rsidR="009509B0">
        <w:t>B</w:t>
      </w:r>
      <w:r w:rsidR="009509B0" w:rsidRPr="009509B0">
        <w:rPr>
          <w:vertAlign w:val="subscript"/>
        </w:rPr>
        <w:t>lim</w:t>
      </w:r>
      <w:proofErr w:type="spellEnd"/>
      <w:r w:rsidR="009509B0">
        <w:t xml:space="preserve"> </w:t>
      </w:r>
      <w:r w:rsidR="004137ED">
        <w:t>in all .16R scenarios (Figure 10)</w:t>
      </w:r>
      <w:r w:rsidR="00E90D89">
        <w:t xml:space="preserve">. </w:t>
      </w:r>
    </w:p>
    <w:p w14:paraId="045A10AB" w14:textId="1EDA35AC" w:rsidR="005D58CA" w:rsidRDefault="00E90D89" w:rsidP="005D58CA">
      <w:pPr>
        <w:spacing w:line="360" w:lineRule="auto"/>
      </w:pPr>
      <w:r>
        <w:lastRenderedPageBreak/>
        <w:t>T</w:t>
      </w:r>
      <w:r w:rsidR="00AD5A72">
        <w:t xml:space="preserve">here were no </w:t>
      </w:r>
      <w:r w:rsidR="00032041">
        <w:t>scenarios</w:t>
      </w:r>
      <w:r w:rsidR="00F23C38">
        <w:t xml:space="preserve"> in</w:t>
      </w:r>
      <w:r w:rsidR="00AD5A72">
        <w:t xml:space="preserve"> which the stock r</w:t>
      </w:r>
      <w:r>
        <w:t>eached the upper stock reference point</w:t>
      </w:r>
      <w:r w:rsidR="007836C1">
        <w:t xml:space="preserve"> (2B</w:t>
      </w:r>
      <w:r w:rsidR="007836C1" w:rsidRPr="007836C1">
        <w:rPr>
          <w:vertAlign w:val="subscript"/>
        </w:rPr>
        <w:t>lim</w:t>
      </w:r>
      <w:r w:rsidR="007836C1">
        <w:t xml:space="preserve">) </w:t>
      </w:r>
      <w:r w:rsidR="00F23C38">
        <w:t>with at least 50% probability</w:t>
      </w:r>
      <w:r w:rsidR="00476387">
        <w:t xml:space="preserve">. </w:t>
      </w:r>
      <w:r w:rsidR="000C453D">
        <w:t>S</w:t>
      </w:r>
      <w:r w:rsidR="0013492B">
        <w:t xml:space="preserve">ome replicates </w:t>
      </w:r>
      <w:r w:rsidR="00C31E8A">
        <w:t>in</w:t>
      </w:r>
      <w:r w:rsidR="0013492B">
        <w:t xml:space="preserve"> </w:t>
      </w:r>
      <w:r w:rsidR="00C31E8A">
        <w:t>.5R scenarios</w:t>
      </w:r>
      <w:r w:rsidR="0013492B">
        <w:t xml:space="preserve"> achieve this level</w:t>
      </w:r>
      <w:r w:rsidR="000C453D">
        <w:t xml:space="preserve"> (Figure 12)</w:t>
      </w:r>
      <w:r w:rsidR="0013492B">
        <w:t xml:space="preserve">, but far </w:t>
      </w:r>
      <w:r w:rsidR="00476387">
        <w:t>fewer</w:t>
      </w:r>
      <w:r w:rsidR="0013492B">
        <w:t xml:space="preserve"> than 50%. </w:t>
      </w:r>
      <w:r w:rsidR="00476387">
        <w:t xml:space="preserve">Slower biomass growth </w:t>
      </w:r>
      <w:r w:rsidR="0013492B">
        <w:t xml:space="preserve">may be due in part to </w:t>
      </w:r>
      <w:r w:rsidR="00476387">
        <w:t>assessment errors that lead to realized F values much higher than F0.1</w:t>
      </w:r>
      <w:r w:rsidR="0013492B">
        <w:t xml:space="preserve"> following high M events (Figure 13).</w:t>
      </w:r>
    </w:p>
    <w:p w14:paraId="0C00F87E" w14:textId="77777777" w:rsidR="000B496A" w:rsidRDefault="000B496A" w:rsidP="00B06BC6">
      <w:pPr>
        <w:pStyle w:val="Heading1"/>
        <w:spacing w:line="360" w:lineRule="auto"/>
      </w:pPr>
      <w:bookmarkStart w:id="26" w:name="_Toc327190672"/>
      <w:r>
        <w:t>Discussion</w:t>
      </w:r>
      <w:bookmarkEnd w:id="26"/>
    </w:p>
    <w:p w14:paraId="073BA775" w14:textId="5E2E35CC" w:rsidR="006C52A8" w:rsidRDefault="00C112C1" w:rsidP="00C112C1">
      <w:pPr>
        <w:spacing w:line="360" w:lineRule="auto"/>
      </w:pPr>
      <w:r>
        <w:t xml:space="preserve">In this paper, we presented a </w:t>
      </w:r>
      <w:r w:rsidR="005C25CA">
        <w:t xml:space="preserve">closed-loop </w:t>
      </w:r>
      <w:r>
        <w:t>simulation framework for evaluating candidate harvest strategies for future management of 2J3KL (northern) cod.</w:t>
      </w:r>
      <w:r w:rsidR="00C31E8A">
        <w:t xml:space="preserve"> </w:t>
      </w:r>
      <w:r w:rsidR="0072061F">
        <w:t>This simulation framework uses operating and assessment models that differ in complexity from the recent assessment of northern cod (</w:t>
      </w:r>
      <w:proofErr w:type="spellStart"/>
      <w:r w:rsidR="0072061F">
        <w:t>Cadigan</w:t>
      </w:r>
      <w:proofErr w:type="spellEnd"/>
      <w:r w:rsidR="0072061F">
        <w:t xml:space="preserve"> 2015) because of </w:t>
      </w:r>
      <w:r w:rsidR="00C31E8A">
        <w:t xml:space="preserve">the intensive </w:t>
      </w:r>
      <w:r w:rsidR="005C25CA">
        <w:t>and repetitive nature of closed-</w:t>
      </w:r>
      <w:r w:rsidR="0072061F">
        <w:t>loop simulation.</w:t>
      </w:r>
      <w:r w:rsidR="00C31E8A">
        <w:t xml:space="preserve"> </w:t>
      </w:r>
      <w:r w:rsidR="005C10F6">
        <w:t xml:space="preserve">Nevertheless, the simulations effectively demonstrate some of the key challenges in designing rebuilding strategies for stock that experience non-stationary </w:t>
      </w:r>
      <w:r w:rsidR="00FD3D4B">
        <w:t xml:space="preserve">in </w:t>
      </w:r>
      <w:r w:rsidR="005C10F6">
        <w:t>demographic</w:t>
      </w:r>
      <w:r w:rsidR="00FD3D4B">
        <w:t xml:space="preserve"> parameters related to natural mortality and recruitment. Even conservative fishery policies derived under equilibrium assumptions fail to actually achieve conservative outcomes. </w:t>
      </w:r>
    </w:p>
    <w:p w14:paraId="0DD23927" w14:textId="18BAA325" w:rsidR="006F7981" w:rsidRDefault="003E51B5" w:rsidP="00C112C1">
      <w:pPr>
        <w:spacing w:line="360" w:lineRule="auto"/>
      </w:pPr>
      <w:r>
        <w:t>Recent stock assessments (</w:t>
      </w:r>
      <w:proofErr w:type="spellStart"/>
      <w:r>
        <w:t>Cadigan</w:t>
      </w:r>
      <w:proofErr w:type="spellEnd"/>
      <w:r>
        <w:t xml:space="preserve"> 2015) </w:t>
      </w:r>
      <w:r w:rsidR="00760D20">
        <w:t xml:space="preserve">estimate </w:t>
      </w:r>
      <w:r>
        <w:t xml:space="preserve">large variability in recruitment and </w:t>
      </w:r>
      <w:r w:rsidR="00760D20">
        <w:t xml:space="preserve">natural </w:t>
      </w:r>
      <w:r>
        <w:t>mortality processes in 2J3KL cod</w:t>
      </w:r>
      <w:r w:rsidR="00107311">
        <w:t>, although the models are largely descriptive and do not offer hypotheses to explain such behaviour</w:t>
      </w:r>
      <w:r>
        <w:t xml:space="preserve">. As a result, </w:t>
      </w:r>
      <w:r w:rsidR="00107311">
        <w:t>our operating model</w:t>
      </w:r>
      <w:r>
        <w:t xml:space="preserve"> </w:t>
      </w:r>
      <w:r w:rsidR="00107311">
        <w:t>projections of</w:t>
      </w:r>
      <w:r>
        <w:t xml:space="preserve"> recruitment and </w:t>
      </w:r>
      <w:r w:rsidR="00107311">
        <w:t xml:space="preserve">natural </w:t>
      </w:r>
      <w:r>
        <w:t xml:space="preserve">mortality dynamics </w:t>
      </w:r>
      <w:r w:rsidR="00107311">
        <w:t xml:space="preserve">mainly involve </w:t>
      </w:r>
      <w:r w:rsidR="007B53D7">
        <w:t xml:space="preserve">density-independent </w:t>
      </w:r>
      <w:r>
        <w:t>random processes</w:t>
      </w:r>
      <w:r w:rsidR="00107311">
        <w:t>. The exception</w:t>
      </w:r>
      <w:r>
        <w:t xml:space="preserve">, </w:t>
      </w:r>
      <w:r w:rsidR="007B53D7">
        <w:t>p20Lim</w:t>
      </w:r>
      <w:r w:rsidR="00107311">
        <w:t xml:space="preserve">, represented </w:t>
      </w:r>
      <w:r>
        <w:t xml:space="preserve">the hypothesis that small spawning stocks are more </w:t>
      </w:r>
      <w:r w:rsidR="00107311">
        <w:t>vulnerable to stochastic events affecting mortality</w:t>
      </w:r>
      <w:r>
        <w:t>.</w:t>
      </w:r>
      <w:r w:rsidR="00107311">
        <w:t xml:space="preserve"> </w:t>
      </w:r>
    </w:p>
    <w:p w14:paraId="209CE0DB" w14:textId="68B44416" w:rsidR="00F405B0" w:rsidRDefault="006F7981" w:rsidP="00C112C1">
      <w:pPr>
        <w:spacing w:line="360" w:lineRule="auto"/>
      </w:pPr>
      <w:r>
        <w:t xml:space="preserve">The simulation framework presented herein provides a </w:t>
      </w:r>
      <w:r w:rsidR="006D20F4">
        <w:t>potential</w:t>
      </w:r>
      <w:r>
        <w:t xml:space="preserve"> basis for evaluation of candidate 2J3KL cod harvest strategies. </w:t>
      </w:r>
      <w:r w:rsidR="006D20F4">
        <w:t xml:space="preserve">The operating model is flexible enough to include alternative hypotheses for cod dynamics either via alternative parameterizations of the current model or via addition of more structural population dynamics hypotheses. </w:t>
      </w:r>
    </w:p>
    <w:p w14:paraId="4176C142" w14:textId="77777777" w:rsidR="00234D77" w:rsidRDefault="00234D77" w:rsidP="00B06BC6">
      <w:pPr>
        <w:spacing w:line="360" w:lineRule="auto"/>
      </w:pPr>
    </w:p>
    <w:p w14:paraId="4D55DBEF" w14:textId="377825CA" w:rsidR="00C30CE7" w:rsidRDefault="00C30CE7" w:rsidP="00B06BC6">
      <w:pPr>
        <w:pStyle w:val="Heading2"/>
        <w:spacing w:line="360" w:lineRule="auto"/>
      </w:pPr>
      <w:bookmarkStart w:id="27" w:name="_Toc327190673"/>
      <w:r>
        <w:t>Limitations</w:t>
      </w:r>
      <w:bookmarkEnd w:id="27"/>
    </w:p>
    <w:p w14:paraId="0ACEBEAC" w14:textId="150DF5D6" w:rsidR="00215084" w:rsidRDefault="006F0A35" w:rsidP="00B06BC6">
      <w:pPr>
        <w:spacing w:line="360" w:lineRule="auto"/>
      </w:pPr>
      <w:r>
        <w:t>T</w:t>
      </w:r>
      <w:r w:rsidR="001E53D4">
        <w:t xml:space="preserve">he suite of operating models examined here is not exhaustive with respect to potential future </w:t>
      </w:r>
      <w:r w:rsidR="00DF147F">
        <w:t>natural</w:t>
      </w:r>
      <w:r w:rsidR="001E53D4">
        <w:t xml:space="preserve"> mortality</w:t>
      </w:r>
      <w:r w:rsidR="00766D32">
        <w:t>, recruitment, and fishing</w:t>
      </w:r>
      <w:r w:rsidR="001E53D4">
        <w:t xml:space="preserve"> scenarios</w:t>
      </w:r>
      <w:r w:rsidR="005C240A">
        <w:t xml:space="preserve"> (for other critiques and responses see Appendix A)</w:t>
      </w:r>
      <w:r w:rsidR="00213959">
        <w:t xml:space="preserve">. </w:t>
      </w:r>
      <w:r w:rsidR="00215084">
        <w:t xml:space="preserve">Clearly, we lack mechanistic understanding of the relationships among natural mortality, fishing mortality, and stock biomass. All of our scenarios, except the biomass-dependent 20-year pulse M, </w:t>
      </w:r>
      <w:r w:rsidR="001923C6">
        <w:t xml:space="preserve">assume that </w:t>
      </w:r>
      <w:r w:rsidR="00215084">
        <w:t>recruitment and natural mortality are density-independent</w:t>
      </w:r>
      <w:r w:rsidR="00D23EC2">
        <w:t xml:space="preserve"> processes</w:t>
      </w:r>
      <w:r w:rsidR="00215084">
        <w:t>. While it is possible that recruitment a</w:t>
      </w:r>
      <w:r w:rsidR="005A2C18">
        <w:t>nd M may be density-independent</w:t>
      </w:r>
      <w:r w:rsidR="00215084" w:rsidRPr="00215084">
        <w:t xml:space="preserve"> </w:t>
      </w:r>
      <w:r w:rsidR="00215084">
        <w:lastRenderedPageBreak/>
        <w:t>over the short-term</w:t>
      </w:r>
      <w:r w:rsidR="005A2C18">
        <w:t>,</w:t>
      </w:r>
      <w:r w:rsidR="00215084">
        <w:t xml:space="preserve"> such as our 20-year projection period</w:t>
      </w:r>
      <w:r w:rsidR="007C259B">
        <w:t xml:space="preserve">, </w:t>
      </w:r>
      <w:r w:rsidR="00215084">
        <w:t xml:space="preserve">this </w:t>
      </w:r>
      <w:r w:rsidR="00CC25F7">
        <w:t xml:space="preserve">is probably not </w:t>
      </w:r>
      <w:r w:rsidR="00215084">
        <w:t>true over multi-decadal time scales.</w:t>
      </w:r>
    </w:p>
    <w:p w14:paraId="76FC60BD" w14:textId="7CACE430" w:rsidR="00F80282" w:rsidRDefault="00AB5A9F" w:rsidP="00736A45">
      <w:pPr>
        <w:spacing w:line="360" w:lineRule="auto"/>
      </w:pPr>
      <w:r>
        <w:t>Although we included a diverse set</w:t>
      </w:r>
      <w:r w:rsidR="001E53D4">
        <w:t xml:space="preserve"> of </w:t>
      </w:r>
      <w:r>
        <w:t xml:space="preserve">operating model </w:t>
      </w:r>
      <w:r w:rsidR="001E53D4">
        <w:t xml:space="preserve">scenarios and </w:t>
      </w:r>
      <w:r>
        <w:t>incorporated</w:t>
      </w:r>
      <w:r w:rsidR="006F0A35">
        <w:t xml:space="preserve"> realistic assessment</w:t>
      </w:r>
      <w:r w:rsidR="000E273C">
        <w:t xml:space="preserve"> model</w:t>
      </w:r>
      <w:r w:rsidR="006F0A35">
        <w:t xml:space="preserve"> errors</w:t>
      </w:r>
      <w:r w:rsidR="001E53D4">
        <w:t xml:space="preserve"> </w:t>
      </w:r>
      <w:r>
        <w:t>in the simulated management procedures,</w:t>
      </w:r>
      <w:r w:rsidR="006F7981">
        <w:t xml:space="preserve"> there are some places where the model implementation could be adjusted. W</w:t>
      </w:r>
      <w:r>
        <w:t>e did not account for</w:t>
      </w:r>
      <w:r w:rsidR="006F7981">
        <w:t xml:space="preserve"> random</w:t>
      </w:r>
      <w:r>
        <w:t xml:space="preserve"> implementation uncertainty – or </w:t>
      </w:r>
      <w:r w:rsidR="006F7981">
        <w:t>stochastic</w:t>
      </w:r>
      <w:r>
        <w:t xml:space="preserve"> deviations between the intended TAC and the actual catch</w:t>
      </w:r>
      <w:r w:rsidR="006F7981">
        <w:t xml:space="preserve">, and instead </w:t>
      </w:r>
      <w:r w:rsidR="00436BE7">
        <w:t>we assumed that the TAC was the entire amount of removals from the stock</w:t>
      </w:r>
      <w:r w:rsidR="008B0FD3">
        <w:t>.</w:t>
      </w:r>
      <w:r w:rsidR="00436BE7">
        <w:t xml:space="preserve"> However, there is potential in the fishery for unreported catch. </w:t>
      </w:r>
      <w:r w:rsidR="009A1FA3">
        <w:t>For instance</w:t>
      </w:r>
      <w:r w:rsidR="008B0FD3">
        <w:t xml:space="preserve">, </w:t>
      </w:r>
      <w:r w:rsidR="00336D6B">
        <w:t>subsistence fishing</w:t>
      </w:r>
      <w:r w:rsidR="008B0FD3">
        <w:t xml:space="preserve"> and</w:t>
      </w:r>
      <w:r w:rsidR="006F7981">
        <w:t xml:space="preserve"> at-sea-discarding of smaller pieces (high-grading) may </w:t>
      </w:r>
      <w:r w:rsidR="008B0FD3">
        <w:t xml:space="preserve">combine in some years to increase </w:t>
      </w:r>
      <w:r w:rsidR="00436BE7">
        <w:t>fishing mortality to</w:t>
      </w:r>
      <w:r w:rsidR="008B0FD3">
        <w:t xml:space="preserve"> high levels, and the associated risks </w:t>
      </w:r>
      <w:r w:rsidR="000E2823">
        <w:t>sh</w:t>
      </w:r>
      <w:r w:rsidR="00213959">
        <w:t>ould be considered</w:t>
      </w:r>
      <w:r w:rsidR="006F7981">
        <w:t>.</w:t>
      </w:r>
    </w:p>
    <w:p w14:paraId="1B8DE7D0" w14:textId="4F434A41" w:rsidR="00275404" w:rsidRPr="00A962D7" w:rsidRDefault="00A962D7" w:rsidP="00736A45">
      <w:pPr>
        <w:spacing w:line="360" w:lineRule="auto"/>
      </w:pPr>
      <w:r>
        <w:t xml:space="preserve">Parametric fishery selectivity can take both asymptotic and domed shapes (see Appendix A), but it is currently time-invariant. This has the effect of averaging over the historical variation that is observed in the fishing-mortality-at-age estimates from NCAM. Including an option for modeling time-varying parametric selectivity similar to maturity in the historical period, and projection either by time series bootstrap or random </w:t>
      </w:r>
      <w:r w:rsidR="00AD5E36">
        <w:t>walk</w:t>
      </w:r>
      <w:r>
        <w:t xml:space="preserve"> would </w:t>
      </w:r>
      <w:r w:rsidR="001D0FF8">
        <w:t>reduce the smoothing effect of a constant selectivity</w:t>
      </w:r>
      <w:r w:rsidR="00AD5E36">
        <w:t xml:space="preserve"> and allow for modelling changing behaviours of harvesters or reactions of fish to gear</w:t>
      </w:r>
      <w:r w:rsidR="001D0FF8">
        <w:t>.</w:t>
      </w:r>
    </w:p>
    <w:p w14:paraId="09D1C0FA" w14:textId="56067EEE" w:rsidR="00A23088" w:rsidRDefault="00A23088" w:rsidP="00915F73"/>
    <w:p w14:paraId="20DFC7E6" w14:textId="77777777" w:rsidR="00A35E02" w:rsidRDefault="00A35E02" w:rsidP="00A35E02">
      <w:pPr>
        <w:pStyle w:val="Heading1"/>
      </w:pPr>
      <w:bookmarkStart w:id="28" w:name="_Toc292575885"/>
      <w:bookmarkStart w:id="29" w:name="_Toc292575910"/>
      <w:bookmarkStart w:id="30" w:name="_Toc327190674"/>
      <w:r>
        <w:t>references</w:t>
      </w:r>
      <w:bookmarkEnd w:id="28"/>
      <w:bookmarkEnd w:id="29"/>
      <w:bookmarkEnd w:id="30"/>
    </w:p>
    <w:p w14:paraId="12D9F28C" w14:textId="1B4BFB53" w:rsidR="00F521A0" w:rsidRDefault="00F521A0" w:rsidP="00A35E02">
      <w:proofErr w:type="spellStart"/>
      <w:r>
        <w:t>Cadigan</w:t>
      </w:r>
      <w:proofErr w:type="spellEnd"/>
      <w:r>
        <w:t>, N.</w:t>
      </w:r>
      <w:r w:rsidRPr="00A03600">
        <w:t>G.</w:t>
      </w:r>
      <w:r>
        <w:t>,</w:t>
      </w:r>
      <w:r w:rsidRPr="00A03600">
        <w:t xml:space="preserve"> </w:t>
      </w:r>
      <w:r>
        <w:t xml:space="preserve">2015. </w:t>
      </w:r>
      <w:r w:rsidRPr="00A03600">
        <w:t>A state-space stock assessment model for northern cod, including under-reported catches and va</w:t>
      </w:r>
      <w:r>
        <w:t>riable natural mortality rates.</w:t>
      </w:r>
      <w:r w:rsidRPr="00A03600">
        <w:t xml:space="preserve"> Canadian Journal of Fisheries and Aquatic Sciences 72.999: 1-13.</w:t>
      </w:r>
    </w:p>
    <w:p w14:paraId="69ACE80D" w14:textId="15E3FCB8" w:rsidR="008B554A" w:rsidRDefault="00A06AC9" w:rsidP="00A06AC9">
      <w:pPr>
        <w:spacing w:before="0" w:after="0"/>
        <w:rPr>
          <w:rFonts w:cs="Arial"/>
          <w:szCs w:val="24"/>
          <w:lang w:val="en-US"/>
        </w:rPr>
      </w:pPr>
      <w:proofErr w:type="spellStart"/>
      <w:r w:rsidRPr="00A06AC9">
        <w:rPr>
          <w:rFonts w:cs="Arial"/>
          <w:szCs w:val="24"/>
          <w:lang w:val="en-US"/>
        </w:rPr>
        <w:t>Cadigan</w:t>
      </w:r>
      <w:proofErr w:type="spellEnd"/>
      <w:r w:rsidRPr="00A06AC9">
        <w:rPr>
          <w:rFonts w:cs="Arial"/>
          <w:szCs w:val="24"/>
          <w:lang w:val="en-US"/>
        </w:rPr>
        <w:t>, N. 2016. Updates to a Northern Cod (</w:t>
      </w:r>
      <w:proofErr w:type="spellStart"/>
      <w:r w:rsidRPr="00A06AC9">
        <w:rPr>
          <w:rFonts w:cs="Arial"/>
          <w:szCs w:val="24"/>
          <w:lang w:val="en-US"/>
        </w:rPr>
        <w:t>Gadus</w:t>
      </w:r>
      <w:proofErr w:type="spellEnd"/>
      <w:r w:rsidRPr="00A06AC9">
        <w:rPr>
          <w:rFonts w:cs="Arial"/>
          <w:szCs w:val="24"/>
          <w:lang w:val="en-US"/>
        </w:rPr>
        <w:t xml:space="preserve"> </w:t>
      </w:r>
      <w:proofErr w:type="spellStart"/>
      <w:r w:rsidRPr="00A06AC9">
        <w:rPr>
          <w:rFonts w:cs="Arial"/>
          <w:szCs w:val="24"/>
          <w:lang w:val="en-US"/>
        </w:rPr>
        <w:t>morhua</w:t>
      </w:r>
      <w:proofErr w:type="spellEnd"/>
      <w:r w:rsidRPr="00A06AC9">
        <w:rPr>
          <w:rFonts w:cs="Arial"/>
          <w:szCs w:val="24"/>
          <w:lang w:val="en-US"/>
        </w:rPr>
        <w:t xml:space="preserve">) State-Space Integrated Assessment Model. DFO Can. Sci. </w:t>
      </w:r>
      <w:proofErr w:type="spellStart"/>
      <w:r w:rsidRPr="00A06AC9">
        <w:rPr>
          <w:rFonts w:cs="Arial"/>
          <w:szCs w:val="24"/>
          <w:lang w:val="en-US"/>
        </w:rPr>
        <w:t>Advis</w:t>
      </w:r>
      <w:proofErr w:type="spellEnd"/>
      <w:r w:rsidRPr="00A06AC9">
        <w:rPr>
          <w:rFonts w:cs="Arial"/>
          <w:szCs w:val="24"/>
          <w:lang w:val="en-US"/>
        </w:rPr>
        <w:t>. Sec. Res. Doc. 2016/022. v + 58 p</w:t>
      </w:r>
    </w:p>
    <w:p w14:paraId="294F30CE" w14:textId="446AB152" w:rsidR="008B554A" w:rsidRPr="008B554A" w:rsidRDefault="008B554A" w:rsidP="008B554A">
      <w:pPr>
        <w:rPr>
          <w:color w:val="000000" w:themeColor="text1"/>
          <w:szCs w:val="22"/>
        </w:rPr>
      </w:pPr>
      <w:r w:rsidRPr="008B554A">
        <w:rPr>
          <w:rFonts w:ascii="Helvetica" w:hAnsi="Helvetica" w:cs="Helvetica"/>
          <w:color w:val="000000"/>
          <w:szCs w:val="22"/>
          <w:lang w:val="en-US" w:eastAsia="en-CA"/>
        </w:rPr>
        <w:t>Froese, R.,</w:t>
      </w:r>
      <w:r w:rsidR="0075512B">
        <w:rPr>
          <w:rFonts w:ascii="Helvetica" w:hAnsi="Helvetica" w:cs="Helvetica"/>
          <w:color w:val="000000"/>
          <w:szCs w:val="22"/>
          <w:lang w:val="en-US" w:eastAsia="en-CA"/>
        </w:rPr>
        <w:t xml:space="preserve"> J. T. Thorson, and R. Reyes, 2014.</w:t>
      </w:r>
      <w:r w:rsidR="000B7E54">
        <w:rPr>
          <w:rFonts w:ascii="Helvetica" w:hAnsi="Helvetica" w:cs="Helvetica"/>
          <w:color w:val="000000"/>
          <w:szCs w:val="22"/>
          <w:lang w:val="en-US" w:eastAsia="en-CA"/>
        </w:rPr>
        <w:t xml:space="preserve"> A B</w:t>
      </w:r>
      <w:r w:rsidRPr="008B554A">
        <w:rPr>
          <w:rFonts w:ascii="Helvetica" w:hAnsi="Helvetica" w:cs="Helvetica"/>
          <w:color w:val="000000"/>
          <w:szCs w:val="22"/>
          <w:lang w:val="en-US" w:eastAsia="en-CA"/>
        </w:rPr>
        <w:t>ayesian approach for estimating length-weight relationships in fishes. Journal of Appli</w:t>
      </w:r>
      <w:r w:rsidR="0075512B">
        <w:rPr>
          <w:rFonts w:ascii="Helvetica" w:hAnsi="Helvetica" w:cs="Helvetica"/>
          <w:color w:val="000000"/>
          <w:szCs w:val="22"/>
          <w:lang w:val="en-US" w:eastAsia="en-CA"/>
        </w:rPr>
        <w:t>ed Ichthyology, 30(1):78–85</w:t>
      </w:r>
    </w:p>
    <w:p w14:paraId="02600B6A" w14:textId="6662E6D9" w:rsidR="0085156C" w:rsidRDefault="0085156C" w:rsidP="008B554A">
      <w:pPr>
        <w:rPr>
          <w:color w:val="000000" w:themeColor="text1"/>
        </w:rPr>
      </w:pPr>
      <w:r w:rsidRPr="0085156C">
        <w:rPr>
          <w:color w:val="000000" w:themeColor="text1"/>
        </w:rPr>
        <w:t xml:space="preserve">Mace, P.M. and </w:t>
      </w:r>
      <w:proofErr w:type="spellStart"/>
      <w:r w:rsidRPr="0085156C">
        <w:rPr>
          <w:color w:val="000000" w:themeColor="text1"/>
        </w:rPr>
        <w:t>I.</w:t>
      </w:r>
      <w:proofErr w:type="gramStart"/>
      <w:r w:rsidRPr="0085156C">
        <w:rPr>
          <w:color w:val="000000" w:themeColor="text1"/>
        </w:rPr>
        <w:t>J.Doonan</w:t>
      </w:r>
      <w:proofErr w:type="spellEnd"/>
      <w:proofErr w:type="gramEnd"/>
      <w:r w:rsidRPr="0085156C">
        <w:rPr>
          <w:color w:val="000000" w:themeColor="text1"/>
        </w:rPr>
        <w:t xml:space="preserve">. 1988. A generalized </w:t>
      </w:r>
      <w:proofErr w:type="spellStart"/>
      <w:r w:rsidRPr="0085156C">
        <w:rPr>
          <w:color w:val="000000" w:themeColor="text1"/>
        </w:rPr>
        <w:t>bioeconomic</w:t>
      </w:r>
      <w:proofErr w:type="spellEnd"/>
      <w:r w:rsidRPr="0085156C">
        <w:rPr>
          <w:color w:val="000000" w:themeColor="text1"/>
        </w:rPr>
        <w:t xml:space="preserve"> simulation model for fish population dynamics. New Zealand Fishery Assessment Research Document 88/4, Fisheries Research Centre/MAFFish:21. </w:t>
      </w:r>
    </w:p>
    <w:p w14:paraId="00778CBF" w14:textId="77777777" w:rsidR="008C773D" w:rsidRPr="008C773D" w:rsidRDefault="008C773D" w:rsidP="008C773D">
      <w:pPr>
        <w:rPr>
          <w:rFonts w:cs="Arial"/>
          <w:color w:val="000000" w:themeColor="text1"/>
          <w:szCs w:val="22"/>
        </w:rPr>
      </w:pPr>
      <w:proofErr w:type="spellStart"/>
      <w:r w:rsidRPr="008C773D">
        <w:rPr>
          <w:rFonts w:cs="Arial"/>
          <w:color w:val="000000" w:themeColor="text1"/>
          <w:szCs w:val="22"/>
        </w:rPr>
        <w:t>Schnute</w:t>
      </w:r>
      <w:proofErr w:type="spellEnd"/>
      <w:r w:rsidRPr="008C773D">
        <w:rPr>
          <w:rFonts w:cs="Arial"/>
          <w:color w:val="000000" w:themeColor="text1"/>
          <w:szCs w:val="22"/>
        </w:rPr>
        <w:t>, J.T. and L.J. Richards. 1995. The influence of error on population estimates from catch-age models. Canadian Journal of Fisheries and Aquatic Sciences 52: 2063-2077.</w:t>
      </w:r>
    </w:p>
    <w:p w14:paraId="386E747C" w14:textId="77777777" w:rsidR="008C773D" w:rsidRPr="008B554A" w:rsidRDefault="008C773D" w:rsidP="008B554A">
      <w:pPr>
        <w:rPr>
          <w:color w:val="000000" w:themeColor="text1"/>
        </w:rPr>
      </w:pPr>
    </w:p>
    <w:p w14:paraId="35E09873" w14:textId="77777777" w:rsidR="00A06AC9" w:rsidRDefault="00A06AC9" w:rsidP="00A35E02"/>
    <w:p w14:paraId="31B1A0B4" w14:textId="56AFD89A" w:rsidR="00736A45" w:rsidRDefault="00736A45" w:rsidP="00275404">
      <w:pPr>
        <w:spacing w:before="0" w:after="0" w:line="360" w:lineRule="auto"/>
        <w:jc w:val="center"/>
        <w:rPr>
          <w:b/>
        </w:rPr>
      </w:pPr>
      <w:r>
        <w:br w:type="column"/>
      </w:r>
      <w:r>
        <w:rPr>
          <w:b/>
        </w:rPr>
        <w:lastRenderedPageBreak/>
        <w:t>APPENDIX A: Alternative Model Features</w:t>
      </w:r>
    </w:p>
    <w:p w14:paraId="2B670E12" w14:textId="13A6C724" w:rsidR="00736A45" w:rsidRPr="00275404" w:rsidRDefault="00275404" w:rsidP="008E3648">
      <w:pPr>
        <w:spacing w:line="360" w:lineRule="auto"/>
      </w:pPr>
      <w:r>
        <w:t xml:space="preserve">This appendix outlines the extra features we added to the operating and assessment models </w:t>
      </w:r>
      <w:r w:rsidR="003E157A">
        <w:t>following a DFO Science Response Review</w:t>
      </w:r>
      <w:r>
        <w:t xml:space="preserve">. </w:t>
      </w:r>
    </w:p>
    <w:p w14:paraId="33157E36" w14:textId="3FACF1E8" w:rsidR="00736A45" w:rsidRDefault="00736A45" w:rsidP="008E3648">
      <w:pPr>
        <w:spacing w:line="360" w:lineRule="auto"/>
        <w:rPr>
          <w:b/>
        </w:rPr>
      </w:pPr>
      <w:r>
        <w:rPr>
          <w:b/>
        </w:rPr>
        <w:t>A.1 OPERATING MODEL</w:t>
      </w:r>
    </w:p>
    <w:p w14:paraId="647071E8" w14:textId="48CEB3BD" w:rsidR="00C53209" w:rsidRPr="00275404" w:rsidRDefault="00275404" w:rsidP="008E3648">
      <w:pPr>
        <w:spacing w:line="360" w:lineRule="auto"/>
      </w:pPr>
      <w:r>
        <w:t>The operating model has alternative options for the shape of the selectivity function</w:t>
      </w:r>
      <w:r w:rsidR="00C53209">
        <w:t>, the modeling of life-history parameters in both the historical and projection periods, and adding unreported catch to the yearly removals.</w:t>
      </w:r>
    </w:p>
    <w:p w14:paraId="68C92772" w14:textId="09934901" w:rsidR="00736A45" w:rsidRDefault="00736A45" w:rsidP="008E3648">
      <w:pPr>
        <w:spacing w:line="360" w:lineRule="auto"/>
        <w:rPr>
          <w:b/>
        </w:rPr>
      </w:pPr>
      <w:r>
        <w:rPr>
          <w:b/>
        </w:rPr>
        <w:t>A.1.1 Selectivity:</w:t>
      </w:r>
    </w:p>
    <w:p w14:paraId="58251FE7" w14:textId="3D99571E" w:rsidR="009004B1" w:rsidRDefault="00C53209" w:rsidP="008E3648">
      <w:pPr>
        <w:spacing w:line="360" w:lineRule="auto"/>
      </w:pPr>
      <w:r>
        <w:t>There are three options for simulating fishery selectivity in the operating model. The first, implemented in the analysis above, read</w:t>
      </w:r>
      <w:r w:rsidR="009004B1">
        <w:t>s</w:t>
      </w:r>
      <w:r w:rsidR="00B060B4">
        <w:t xml:space="preserve"> in a selectivity-at-age/</w:t>
      </w:r>
      <w:r>
        <w:t>time matrix (here supplied by NCAM)</w:t>
      </w:r>
      <w:r w:rsidR="0078583C">
        <w:t>, which has explicit selectivity values for each age during each time period.</w:t>
      </w:r>
      <w:r w:rsidR="009004B1">
        <w:t xml:space="preserve"> Then, the future selectivity patterns are projected forward using the time series bootstrap method to sample the history, </w:t>
      </w:r>
      <w:r w:rsidR="007404BB">
        <w:t xml:space="preserve">as </w:t>
      </w:r>
      <w:r w:rsidR="009004B1">
        <w:t>described in section 2.1.3. The range of this historical period that the time series bootstrap may sample from can be set in advance. For instance, this can be used to sample from years where a single, inshore gillnet fishery has been operating</w:t>
      </w:r>
      <w:r w:rsidR="0044123F">
        <w:t xml:space="preserve"> to better reflect more recent selectivity patterns</w:t>
      </w:r>
      <w:r w:rsidR="009004B1">
        <w:t xml:space="preserve">. </w:t>
      </w:r>
    </w:p>
    <w:p w14:paraId="3DD15B6D" w14:textId="77777777" w:rsidR="008F2A9F" w:rsidRDefault="0078583C" w:rsidP="008E3648">
      <w:pPr>
        <w:spacing w:line="360" w:lineRule="auto"/>
      </w:pPr>
      <w:r>
        <w:t xml:space="preserve">The other two options </w:t>
      </w:r>
      <w:r w:rsidR="009004B1">
        <w:t xml:space="preserve">we included </w:t>
      </w:r>
      <w:r>
        <w:t>use parametric select</w:t>
      </w:r>
      <w:r w:rsidR="00A00F89">
        <w:t>ivity functions for dome-</w:t>
      </w:r>
      <w:r w:rsidR="008E3648">
        <w:t>shaped</w:t>
      </w:r>
      <w:r>
        <w:t xml:space="preserve"> or asymptotic selectivity curves. In each case, the operating model calculates the selectivity curve from a </w:t>
      </w:r>
      <w:r w:rsidR="000A0206">
        <w:t>two-parameter model</w:t>
      </w:r>
      <w:r w:rsidR="009004B1">
        <w:t xml:space="preserve">, and sets this as the constant OM fishery selectivity for the historical and </w:t>
      </w:r>
      <w:r w:rsidR="008E3648">
        <w:t>projection periods</w:t>
      </w:r>
      <w:r>
        <w:t>.</w:t>
      </w:r>
      <w:r w:rsidR="008E3648">
        <w:t xml:space="preserve"> The parametric asymptotic selectivity model uses the logistic equation in OM2.3, with age-at-50% and -95% selectivity </w:t>
      </w:r>
      <w:r w:rsidR="003117FA">
        <w:t>values</w:t>
      </w:r>
      <w:r w:rsidR="008E3648">
        <w:t xml:space="preserve"> supplied as parameters. </w:t>
      </w:r>
    </w:p>
    <w:p w14:paraId="24C4F6DE" w14:textId="7C79F21F" w:rsidR="008E3648" w:rsidRDefault="008F2A9F" w:rsidP="008E3648">
      <w:pPr>
        <w:spacing w:line="360" w:lineRule="auto"/>
      </w:pPr>
      <w:r>
        <w:t>For dome-shaped selectivity-at-age, we use</w:t>
      </w:r>
      <w:r w:rsidR="00B40098">
        <w:t xml:space="preserve"> an </w:t>
      </w:r>
      <w:proofErr w:type="spellStart"/>
      <w:r w:rsidR="00B40098">
        <w:t>unnormalised</w:t>
      </w:r>
      <w:proofErr w:type="spellEnd"/>
      <w:r w:rsidR="00B40098">
        <w:t xml:space="preserve"> gamma distribution</w:t>
      </w:r>
    </w:p>
    <w:p w14:paraId="130B22CA" w14:textId="73761318" w:rsidR="00B40098" w:rsidRDefault="002A259D" w:rsidP="00B40098">
      <w:pPr>
        <w:pStyle w:val="MTDisplayEquation"/>
      </w:pPr>
      <w:r>
        <w:tab/>
      </w:r>
      <w:r w:rsidR="006411B0" w:rsidRPr="002A259D">
        <w:rPr>
          <w:position w:val="-30"/>
        </w:rPr>
        <w:object w:dxaOrig="2700" w:dyaOrig="780" w14:anchorId="7B7E93F2">
          <v:shape id="_x0000_i1095" type="#_x0000_t75" style="width:135.35pt;height:39.35pt" o:ole="">
            <v:imagedata r:id="rId105" o:title=""/>
          </v:shape>
          <o:OLEObject Type="Embed" ProgID="Equation.DSMT4" ShapeID="_x0000_i1095" DrawAspect="Content" ObjectID="_1585136437" r:id="rId106"/>
        </w:object>
      </w:r>
      <w:r>
        <w:t xml:space="preserve"> </w:t>
      </w:r>
      <w:r>
        <w:tab/>
      </w:r>
      <w:r w:rsidR="007D65F1">
        <w:t>(a)</w:t>
      </w:r>
      <w:r w:rsidR="00B40098">
        <w:t xml:space="preserve"> </w:t>
      </w:r>
    </w:p>
    <w:p w14:paraId="24F4257D" w14:textId="689DBA9D" w:rsidR="0078583C" w:rsidRDefault="008E3648" w:rsidP="008E3648">
      <w:pPr>
        <w:spacing w:line="360" w:lineRule="auto"/>
      </w:pPr>
      <w:r>
        <w:t xml:space="preserve">where </w:t>
      </w:r>
      <w:r w:rsidR="006411B0" w:rsidRPr="00AC74F8">
        <w:rPr>
          <w:position w:val="-6"/>
        </w:rPr>
        <w:object w:dxaOrig="560" w:dyaOrig="260" w14:anchorId="1153C47E">
          <v:shape id="_x0000_i1096" type="#_x0000_t75" style="width:28pt;height:12.65pt" o:ole="">
            <v:imagedata r:id="rId107" o:title=""/>
          </v:shape>
          <o:OLEObject Type="Embed" ProgID="Equation.DSMT4" ShapeID="_x0000_i1096" DrawAspect="Content" ObjectID="_1585136438" r:id="rId108"/>
        </w:object>
      </w:r>
      <w:r w:rsidR="00AC74F8">
        <w:t xml:space="preserve">  </w:t>
      </w:r>
      <w:r>
        <w:t xml:space="preserve">is the shape parameter and </w:t>
      </w:r>
      <w:r w:rsidR="006411B0" w:rsidRPr="00AC74F8">
        <w:rPr>
          <w:position w:val="-10"/>
        </w:rPr>
        <w:object w:dxaOrig="580" w:dyaOrig="320" w14:anchorId="4DE51685">
          <v:shape id="_x0000_i1097" type="#_x0000_t75" style="width:28.65pt;height:16pt" o:ole="">
            <v:imagedata r:id="rId109" o:title=""/>
          </v:shape>
          <o:OLEObject Type="Embed" ProgID="Equation.DSMT4" ShapeID="_x0000_i1097" DrawAspect="Content" ObjectID="_1585136439" r:id="rId110"/>
        </w:object>
      </w:r>
      <w:r w:rsidR="00AC74F8">
        <w:t xml:space="preserve">  </w:t>
      </w:r>
      <w:r>
        <w:t xml:space="preserve">is the inverse scale </w:t>
      </w:r>
      <w:proofErr w:type="gramStart"/>
      <w:r>
        <w:t>parameter.</w:t>
      </w:r>
      <w:proofErr w:type="gramEnd"/>
    </w:p>
    <w:p w14:paraId="68BCF145" w14:textId="35BBFEFF" w:rsidR="00736A45" w:rsidRPr="00D919A4" w:rsidRDefault="00026BA9" w:rsidP="008E3648">
      <w:pPr>
        <w:spacing w:line="360" w:lineRule="auto"/>
      </w:pPr>
      <w:r>
        <w:t>We chose the gamma model for dome-shaped selectivity because of how it fit the historical period’s selectivity</w:t>
      </w:r>
      <w:r w:rsidR="006C17CF">
        <w:t xml:space="preserve"> patterns. W</w:t>
      </w:r>
      <w:r>
        <w:t>e fit three 2-parameter dome shaped models to the historical data</w:t>
      </w:r>
      <w:r w:rsidR="00B64C17">
        <w:t xml:space="preserve"> using least squares</w:t>
      </w:r>
      <w:r>
        <w:t xml:space="preserve">, with residuals calculated as the difference between the model selectivity and the </w:t>
      </w:r>
      <w:r w:rsidR="006C17CF">
        <w:t>observed selectivity from NCAM.</w:t>
      </w:r>
      <w:r w:rsidR="00D919A4">
        <w:t xml:space="preserve"> The three models were the gamma model, a normal </w:t>
      </w:r>
      <w:r w:rsidR="00D919A4">
        <w:lastRenderedPageBreak/>
        <w:t>model, and a log-normal model. We calculated the</w:t>
      </w:r>
      <w:r w:rsidR="006C17CF">
        <w:t xml:space="preserve"> AIC of </w:t>
      </w:r>
      <w:r w:rsidR="00D919A4">
        <w:t xml:space="preserve">the resulting fits of each model and found the gamma model had the best fit (Figure </w:t>
      </w:r>
      <w:r w:rsidR="00A962D7">
        <w:t>14</w:t>
      </w:r>
      <w:r w:rsidR="00D919A4">
        <w:t>)</w:t>
      </w:r>
      <w:r w:rsidR="00AC74F8">
        <w:t xml:space="preserve">, with </w:t>
      </w:r>
      <w:r w:rsidR="006411B0" w:rsidRPr="00AC74F8">
        <w:rPr>
          <w:position w:val="-6"/>
        </w:rPr>
        <w:object w:dxaOrig="900" w:dyaOrig="280" w14:anchorId="6C7BE6B6">
          <v:shape id="_x0000_i1098" type="#_x0000_t75" style="width:44.65pt;height:14.65pt" o:ole="">
            <v:imagedata r:id="rId111" o:title=""/>
          </v:shape>
          <o:OLEObject Type="Embed" ProgID="Equation.DSMT4" ShapeID="_x0000_i1098" DrawAspect="Content" ObjectID="_1585136440" r:id="rId112"/>
        </w:object>
      </w:r>
      <w:r w:rsidR="00AC74F8">
        <w:t xml:space="preserve"> and </w:t>
      </w:r>
      <w:r w:rsidR="006411B0" w:rsidRPr="00AC74F8">
        <w:rPr>
          <w:position w:val="-10"/>
        </w:rPr>
        <w:object w:dxaOrig="900" w:dyaOrig="320" w14:anchorId="4E9E315A">
          <v:shape id="_x0000_i1099" type="#_x0000_t75" style="width:44.65pt;height:16pt" o:ole="">
            <v:imagedata r:id="rId113" o:title=""/>
          </v:shape>
          <o:OLEObject Type="Embed" ProgID="Equation.DSMT4" ShapeID="_x0000_i1099" DrawAspect="Content" ObjectID="_1585136441" r:id="rId114"/>
        </w:object>
      </w:r>
      <w:r w:rsidR="00D919A4">
        <w:t>.</w:t>
      </w:r>
    </w:p>
    <w:p w14:paraId="6DC2D649" w14:textId="0E7D9DAC" w:rsidR="00736A45" w:rsidRDefault="00736A45" w:rsidP="008E3648">
      <w:pPr>
        <w:spacing w:line="360" w:lineRule="auto"/>
        <w:rPr>
          <w:b/>
        </w:rPr>
      </w:pPr>
      <w:r>
        <w:rPr>
          <w:b/>
        </w:rPr>
        <w:t>A</w:t>
      </w:r>
      <w:r w:rsidR="00197194">
        <w:rPr>
          <w:b/>
        </w:rPr>
        <w:t>.</w:t>
      </w:r>
      <w:r>
        <w:rPr>
          <w:b/>
        </w:rPr>
        <w:t>1.2 Life History</w:t>
      </w:r>
    </w:p>
    <w:p w14:paraId="00C82B27" w14:textId="0BEB5A64" w:rsidR="00D919A4" w:rsidRDefault="00D919A4" w:rsidP="008E3648">
      <w:pPr>
        <w:spacing w:line="360" w:lineRule="auto"/>
      </w:pPr>
      <w:r>
        <w:t xml:space="preserve">Modelling life history has different options, depending on the particular life history </w:t>
      </w:r>
      <w:r w:rsidR="00111464">
        <w:t>trait</w:t>
      </w:r>
      <w:r>
        <w:t xml:space="preserve">. </w:t>
      </w:r>
    </w:p>
    <w:p w14:paraId="07C09F5F" w14:textId="614617DF" w:rsidR="00D919A4" w:rsidRDefault="00D919A4" w:rsidP="008E3648">
      <w:pPr>
        <w:spacing w:line="360" w:lineRule="auto"/>
        <w:rPr>
          <w:b/>
        </w:rPr>
      </w:pPr>
      <w:r>
        <w:rPr>
          <w:b/>
        </w:rPr>
        <w:t>A.1.2.1 Maturity</w:t>
      </w:r>
    </w:p>
    <w:p w14:paraId="03AEBAEF" w14:textId="4AC526AC" w:rsidR="00D919A4" w:rsidRDefault="00D919A4" w:rsidP="008E3648">
      <w:pPr>
        <w:spacing w:line="360" w:lineRule="auto"/>
      </w:pPr>
      <w:r>
        <w:t xml:space="preserve">We have included two options for simulating maturity at age in the operating model. These options are similar to selectivity: there is a time varying option and a constant option. The time-varying option is implemented in the main analysis and </w:t>
      </w:r>
      <w:r w:rsidR="003F387D">
        <w:t xml:space="preserve">described in section 2.1.3. Again, a historical period can be nominated for sampling with the time series bootstrap when projecting maturity forward. </w:t>
      </w:r>
      <w:r>
        <w:t>The constant option uses an asymptotic model of maturity-at-age (Eq. OM2.2), which has parameters supplied to the operating model</w:t>
      </w:r>
      <w:r w:rsidR="003F387D">
        <w:t>, fixing maturity the same for all cohorts across time.</w:t>
      </w:r>
    </w:p>
    <w:p w14:paraId="08697825" w14:textId="40D5C0CE" w:rsidR="003F387D" w:rsidRDefault="003F387D" w:rsidP="008E3648">
      <w:pPr>
        <w:spacing w:line="360" w:lineRule="auto"/>
        <w:rPr>
          <w:b/>
        </w:rPr>
      </w:pPr>
      <w:r w:rsidRPr="003F387D">
        <w:rPr>
          <w:b/>
        </w:rPr>
        <w:t xml:space="preserve">A.1.2.2 </w:t>
      </w:r>
      <w:r>
        <w:rPr>
          <w:b/>
        </w:rPr>
        <w:t xml:space="preserve">Natural </w:t>
      </w:r>
      <w:r w:rsidRPr="003F387D">
        <w:rPr>
          <w:b/>
        </w:rPr>
        <w:t>Mortal</w:t>
      </w:r>
      <w:r>
        <w:rPr>
          <w:b/>
        </w:rPr>
        <w:t>ity</w:t>
      </w:r>
    </w:p>
    <w:p w14:paraId="09F8FACD" w14:textId="08D4703D" w:rsidR="003F387D" w:rsidRDefault="003F387D" w:rsidP="008E3648">
      <w:pPr>
        <w:spacing w:line="360" w:lineRule="auto"/>
      </w:pPr>
      <w:r>
        <w:t>When applying a pulse of high natural mortality in the analysis presented in this report, we assume that the pulses last only for a single year, after which the mortality rate returns to normal. We included in the operating model an option to nominate a pulse period, during which the stock experiences a sustaine</w:t>
      </w:r>
      <w:r w:rsidR="00471913">
        <w:t>d high natural mortality event.</w:t>
      </w:r>
    </w:p>
    <w:p w14:paraId="75DBDD8F" w14:textId="2A4AE731" w:rsidR="003F387D" w:rsidRDefault="003F387D" w:rsidP="008E3648">
      <w:pPr>
        <w:spacing w:line="360" w:lineRule="auto"/>
        <w:rPr>
          <w:b/>
        </w:rPr>
      </w:pPr>
      <w:r w:rsidRPr="003F387D">
        <w:rPr>
          <w:b/>
        </w:rPr>
        <w:t xml:space="preserve">A.1.2.3 Joint </w:t>
      </w:r>
      <w:r w:rsidR="00111464">
        <w:rPr>
          <w:b/>
        </w:rPr>
        <w:t>Time Series Bootstrap</w:t>
      </w:r>
    </w:p>
    <w:p w14:paraId="11E74C7E" w14:textId="7EBC624D" w:rsidR="003F387D" w:rsidRPr="003F387D" w:rsidRDefault="003F387D" w:rsidP="008E3648">
      <w:pPr>
        <w:spacing w:line="360" w:lineRule="auto"/>
      </w:pPr>
      <w:r>
        <w:t xml:space="preserve">The usage of the time series bootstrap is not restricted to only a few LH parameters, </w:t>
      </w:r>
      <w:r w:rsidR="00111464">
        <w:t xml:space="preserve">and it can be applied to produce joint bootstraps of all life history parameters. We have included a switch in the operating model that, when activated, will jointly resample </w:t>
      </w:r>
      <w:proofErr w:type="spellStart"/>
      <w:r w:rsidR="00111464">
        <w:t>Walford</w:t>
      </w:r>
      <w:proofErr w:type="spellEnd"/>
      <w:r w:rsidR="00111464">
        <w:t xml:space="preserve"> growth parameters, maturity-at-age ogives and natural mortality-at-age rates for the projection. Maturity-at-age ogives are sampled from past cohorts instead of years. Again, the historical period sampled by the time series bootstrap can be restricted.</w:t>
      </w:r>
    </w:p>
    <w:p w14:paraId="6EAF16ED" w14:textId="0F99A820" w:rsidR="00275404" w:rsidRPr="00275404" w:rsidRDefault="00275404" w:rsidP="008E3648">
      <w:pPr>
        <w:spacing w:line="360" w:lineRule="auto"/>
        <w:rPr>
          <w:b/>
        </w:rPr>
      </w:pPr>
      <w:r>
        <w:rPr>
          <w:b/>
        </w:rPr>
        <w:t>A.1.3 Unreported Catch</w:t>
      </w:r>
    </w:p>
    <w:p w14:paraId="5A97B788" w14:textId="139F364D" w:rsidR="00736A45" w:rsidRPr="00111464" w:rsidRDefault="00111464" w:rsidP="008E3648">
      <w:pPr>
        <w:spacing w:line="360" w:lineRule="auto"/>
      </w:pPr>
      <w:r>
        <w:t xml:space="preserve">We have modeled unreported catch as an option to add a constant fraction </w:t>
      </w:r>
      <w:r w:rsidRPr="00111464">
        <w:rPr>
          <w:i/>
        </w:rPr>
        <w:t>u</w:t>
      </w:r>
      <w:r>
        <w:t xml:space="preserve"> of the TAC to total removals. That is, the fishing mortality experienced by the stock is </w:t>
      </w:r>
      <w:r w:rsidR="009A1FA3">
        <w:t>calculated from the true removals</w:t>
      </w:r>
      <w:r>
        <w:t xml:space="preserve"> </w:t>
      </w:r>
      <w:r w:rsidR="007D65F1" w:rsidRPr="007D65F1">
        <w:rPr>
          <w:position w:val="-10"/>
        </w:rPr>
        <w:object w:dxaOrig="1220" w:dyaOrig="300" w14:anchorId="1CCB60F2">
          <v:shape id="_x0000_i1100" type="#_x0000_t75" style="width:60.65pt;height:15.35pt" o:ole="">
            <v:imagedata r:id="rId115" o:title=""/>
          </v:shape>
          <o:OLEObject Type="Embed" ProgID="Equation.DSMT4" ShapeID="_x0000_i1100" DrawAspect="Content" ObjectID="_1585136442" r:id="rId116"/>
        </w:object>
      </w:r>
      <w:r w:rsidR="009A1FA3">
        <w:t>, with operating model selectivity applied.</w:t>
      </w:r>
      <w:r w:rsidR="00B40098">
        <w:t xml:space="preserve"> </w:t>
      </w:r>
      <w:r w:rsidR="00BB1683">
        <w:t xml:space="preserve">This </w:t>
      </w:r>
      <w:r w:rsidR="007D29EF">
        <w:t>leads to higher spikes in fishing mortality du</w:t>
      </w:r>
      <w:r w:rsidR="00471913">
        <w:t xml:space="preserve">e to assessment error </w:t>
      </w:r>
      <w:r w:rsidR="003120D1">
        <w:t>and decreased biomass under otherwise identical conditions (Figure 15)</w:t>
      </w:r>
      <w:r w:rsidR="007D29EF">
        <w:t>.</w:t>
      </w:r>
    </w:p>
    <w:p w14:paraId="1C03CD2D" w14:textId="77777777" w:rsidR="00736A45" w:rsidRDefault="00736A45" w:rsidP="008E3648">
      <w:pPr>
        <w:spacing w:line="360" w:lineRule="auto"/>
        <w:rPr>
          <w:b/>
        </w:rPr>
      </w:pPr>
      <w:r>
        <w:rPr>
          <w:b/>
        </w:rPr>
        <w:lastRenderedPageBreak/>
        <w:t>A.2 ASSESSMENT MODEL</w:t>
      </w:r>
    </w:p>
    <w:p w14:paraId="155A26B0" w14:textId="77777777" w:rsidR="00736A45" w:rsidRDefault="00736A45" w:rsidP="008E3648">
      <w:pPr>
        <w:spacing w:line="360" w:lineRule="auto"/>
        <w:rPr>
          <w:b/>
        </w:rPr>
      </w:pPr>
      <w:r>
        <w:rPr>
          <w:b/>
        </w:rPr>
        <w:t>A.2.1 Selectivity</w:t>
      </w:r>
    </w:p>
    <w:p w14:paraId="5EFBBE49" w14:textId="004D93A1" w:rsidR="00A35E02" w:rsidRPr="00B40098" w:rsidRDefault="009A1FA3" w:rsidP="008E3648">
      <w:pPr>
        <w:spacing w:line="360" w:lineRule="auto"/>
      </w:pPr>
      <w:r>
        <w:t>We now have 2 options for modeling selectivity in the assessment model. When activated, the assessment model will estimate a gamma model of domed selectivity (as shown above) instead of a logistic model. We chose a gamma model as it matches the dome-shaped model used in the operating model.</w:t>
      </w:r>
      <w:r w:rsidR="00736A45">
        <w:br w:type="column"/>
      </w:r>
    </w:p>
    <w:p w14:paraId="15B98F0C" w14:textId="2935A88E" w:rsidR="00B92D89" w:rsidRPr="00951C33" w:rsidRDefault="005D7B24" w:rsidP="005D7B24">
      <w:pPr>
        <w:pStyle w:val="Tablecaption"/>
        <w:rPr>
          <w:i w:val="0"/>
        </w:rPr>
      </w:pPr>
      <w:bookmarkStart w:id="31" w:name="_Toc335915434"/>
      <w:r w:rsidRPr="00951C33">
        <w:rPr>
          <w:i w:val="0"/>
        </w:rPr>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2A259D">
        <w:rPr>
          <w:i w:val="0"/>
          <w:noProof/>
        </w:rPr>
        <w:t>1</w:t>
      </w:r>
      <w:r w:rsidRPr="00951C33">
        <w:rPr>
          <w:i w:val="0"/>
        </w:rPr>
        <w:fldChar w:fldCharType="end"/>
      </w:r>
      <w:r w:rsidR="00B92D89" w:rsidRPr="00951C33">
        <w:rPr>
          <w:i w:val="0"/>
        </w:rPr>
        <w:t>. Notation used in the operating model.</w:t>
      </w:r>
      <w:bookmarkEnd w:id="31"/>
    </w:p>
    <w:tbl>
      <w:tblPr>
        <w:tblW w:w="5000" w:type="pct"/>
        <w:tblLook w:val="01E0" w:firstRow="1" w:lastRow="1" w:firstColumn="1" w:lastColumn="1" w:noHBand="0" w:noVBand="0"/>
      </w:tblPr>
      <w:tblGrid>
        <w:gridCol w:w="1433"/>
        <w:gridCol w:w="8143"/>
      </w:tblGrid>
      <w:tr w:rsidR="00B92D89" w:rsidRPr="00974591" w14:paraId="3F582AEE" w14:textId="77777777" w:rsidTr="00FD6267">
        <w:trPr>
          <w:trHeight w:hRule="exact" w:val="613"/>
          <w:tblHeader/>
        </w:trPr>
        <w:tc>
          <w:tcPr>
            <w:tcW w:w="748" w:type="pct"/>
            <w:tcBorders>
              <w:top w:val="single" w:sz="8" w:space="0" w:color="auto"/>
              <w:bottom w:val="single" w:sz="8" w:space="0" w:color="auto"/>
            </w:tcBorders>
          </w:tcPr>
          <w:p w14:paraId="29E50936" w14:textId="77777777" w:rsidR="00B92D89" w:rsidRPr="00974591" w:rsidRDefault="00B92D89" w:rsidP="00A26BC5">
            <w:r w:rsidRPr="00974591">
              <w:t>Symbol</w:t>
            </w:r>
          </w:p>
        </w:tc>
        <w:tc>
          <w:tcPr>
            <w:tcW w:w="4252" w:type="pct"/>
            <w:tcBorders>
              <w:top w:val="single" w:sz="8" w:space="0" w:color="auto"/>
              <w:bottom w:val="single" w:sz="8" w:space="0" w:color="auto"/>
            </w:tcBorders>
          </w:tcPr>
          <w:p w14:paraId="529F2B97" w14:textId="77777777" w:rsidR="00B92D89" w:rsidRPr="00974591" w:rsidRDefault="00B92D89" w:rsidP="00A26BC5">
            <w:r w:rsidRPr="00974591">
              <w:t>Description</w:t>
            </w:r>
          </w:p>
        </w:tc>
      </w:tr>
      <w:tr w:rsidR="00B92D89" w:rsidRPr="00974591" w14:paraId="633EDAB6" w14:textId="77777777" w:rsidTr="00A26BC5">
        <w:trPr>
          <w:trHeight w:hRule="exact" w:val="407"/>
        </w:trPr>
        <w:tc>
          <w:tcPr>
            <w:tcW w:w="748" w:type="pct"/>
          </w:tcPr>
          <w:p w14:paraId="3473B598" w14:textId="77777777" w:rsidR="00B92D89" w:rsidRPr="00974591" w:rsidRDefault="00B92D89" w:rsidP="00A26BC5">
            <w:pPr>
              <w:jc w:val="both"/>
            </w:pPr>
            <w:r w:rsidRPr="00974591">
              <w:rPr>
                <w:i/>
              </w:rPr>
              <w:t>T</w:t>
            </w:r>
            <w:r w:rsidRPr="00974591">
              <w:rPr>
                <w:vertAlign w:val="subscript"/>
              </w:rPr>
              <w:t>0</w:t>
            </w:r>
          </w:p>
        </w:tc>
        <w:tc>
          <w:tcPr>
            <w:tcW w:w="4252" w:type="pct"/>
          </w:tcPr>
          <w:p w14:paraId="560A467C" w14:textId="7E2ED13B" w:rsidR="00B92D89" w:rsidRPr="00974591" w:rsidRDefault="000E791F" w:rsidP="00A26BC5">
            <w:r>
              <w:t>Starting year o</w:t>
            </w:r>
            <w:r w:rsidR="00B92D89" w:rsidRPr="00974591">
              <w:t>f initialisation period</w:t>
            </w:r>
          </w:p>
        </w:tc>
      </w:tr>
      <w:tr w:rsidR="00B92D89" w:rsidRPr="00974591" w14:paraId="366CCE28" w14:textId="77777777" w:rsidTr="00A26BC5">
        <w:trPr>
          <w:trHeight w:hRule="exact" w:val="333"/>
        </w:trPr>
        <w:tc>
          <w:tcPr>
            <w:tcW w:w="748" w:type="pct"/>
          </w:tcPr>
          <w:p w14:paraId="7D5965E2" w14:textId="77777777" w:rsidR="00B92D89" w:rsidRPr="00974591" w:rsidRDefault="00B92D89" w:rsidP="00A26BC5">
            <w:pPr>
              <w:jc w:val="both"/>
            </w:pPr>
            <w:r w:rsidRPr="00974591">
              <w:rPr>
                <w:i/>
              </w:rPr>
              <w:t>T</w:t>
            </w:r>
            <w:r w:rsidRPr="00974591">
              <w:rPr>
                <w:vertAlign w:val="subscript"/>
              </w:rPr>
              <w:t>1</w:t>
            </w:r>
          </w:p>
        </w:tc>
        <w:tc>
          <w:tcPr>
            <w:tcW w:w="4252" w:type="pct"/>
          </w:tcPr>
          <w:p w14:paraId="69A69346" w14:textId="3368B559" w:rsidR="00B92D89" w:rsidRPr="00974591" w:rsidRDefault="00B92D89" w:rsidP="00E411DF">
            <w:r w:rsidRPr="00974591">
              <w:t>Year in which the management procedure begins</w:t>
            </w:r>
            <w:r w:rsidR="00C61976">
              <w:t xml:space="preserve"> (</w:t>
            </w:r>
            <w:r w:rsidR="00E411DF" w:rsidRPr="00E411DF">
              <w:rPr>
                <w:i/>
              </w:rPr>
              <w:t>T</w:t>
            </w:r>
            <w:r w:rsidR="00E411DF" w:rsidRPr="00E411DF">
              <w:rPr>
                <w:i/>
                <w:vertAlign w:val="subscript"/>
              </w:rPr>
              <w:t>1</w:t>
            </w:r>
            <w:r w:rsidR="00E411DF">
              <w:t xml:space="preserve"> </w:t>
            </w:r>
            <w:r w:rsidR="00DE3E3C">
              <w:t>= 33</w:t>
            </w:r>
            <w:r w:rsidR="00E411DF">
              <w:t>, Year = 2016</w:t>
            </w:r>
            <w:r w:rsidR="00C61976">
              <w:t>)</w:t>
            </w:r>
          </w:p>
        </w:tc>
      </w:tr>
      <w:tr w:rsidR="00B92D89" w:rsidRPr="00974591" w14:paraId="250445F0" w14:textId="77777777" w:rsidTr="00A514D2">
        <w:trPr>
          <w:trHeight w:hRule="exact" w:val="452"/>
        </w:trPr>
        <w:tc>
          <w:tcPr>
            <w:tcW w:w="748" w:type="pct"/>
          </w:tcPr>
          <w:p w14:paraId="072D9353" w14:textId="77777777" w:rsidR="00B92D89" w:rsidRPr="00974591" w:rsidRDefault="00B92D89" w:rsidP="00A26BC5">
            <w:pPr>
              <w:jc w:val="both"/>
            </w:pPr>
            <w:r w:rsidRPr="00974591">
              <w:rPr>
                <w:i/>
              </w:rPr>
              <w:t>T</w:t>
            </w:r>
            <w:r w:rsidRPr="00974591">
              <w:rPr>
                <w:vertAlign w:val="subscript"/>
              </w:rPr>
              <w:t>2</w:t>
            </w:r>
          </w:p>
        </w:tc>
        <w:tc>
          <w:tcPr>
            <w:tcW w:w="4252" w:type="pct"/>
          </w:tcPr>
          <w:p w14:paraId="7A7992DE" w14:textId="51A9B02A" w:rsidR="00B92D89" w:rsidRPr="00974591" w:rsidRDefault="00B92D89" w:rsidP="00A26BC5">
            <w:r w:rsidRPr="00974591">
              <w:t xml:space="preserve">Year in which the </w:t>
            </w:r>
            <w:r>
              <w:t>simulation ends</w:t>
            </w:r>
            <w:r w:rsidR="00C61976">
              <w:t xml:space="preserve"> (</w:t>
            </w:r>
            <w:r w:rsidR="00593AF7" w:rsidRPr="00593AF7">
              <w:rPr>
                <w:i/>
              </w:rPr>
              <w:t>T</w:t>
            </w:r>
            <w:r w:rsidR="00593AF7" w:rsidRPr="00593AF7">
              <w:rPr>
                <w:i/>
                <w:vertAlign w:val="subscript"/>
              </w:rPr>
              <w:t>2</w:t>
            </w:r>
            <w:r w:rsidR="00DE3E3C">
              <w:t xml:space="preserve"> = 53</w:t>
            </w:r>
            <w:r w:rsidR="00825748">
              <w:t>, Year = 2036</w:t>
            </w:r>
            <w:r w:rsidR="00C61976">
              <w:t>)</w:t>
            </w:r>
          </w:p>
        </w:tc>
      </w:tr>
      <w:tr w:rsidR="00B92D89" w:rsidRPr="00974591" w14:paraId="1A11CDBB" w14:textId="77777777" w:rsidTr="00A514D2">
        <w:trPr>
          <w:trHeight w:hRule="exact" w:val="457"/>
        </w:trPr>
        <w:tc>
          <w:tcPr>
            <w:tcW w:w="748" w:type="pct"/>
          </w:tcPr>
          <w:p w14:paraId="2FFBC242" w14:textId="77777777" w:rsidR="00B92D89" w:rsidRPr="00974591" w:rsidRDefault="00B92D89" w:rsidP="00A26BC5">
            <w:pPr>
              <w:jc w:val="both"/>
              <w:rPr>
                <w:i/>
              </w:rPr>
            </w:pPr>
            <w:r w:rsidRPr="00974591">
              <w:rPr>
                <w:i/>
              </w:rPr>
              <w:t>A</w:t>
            </w:r>
          </w:p>
        </w:tc>
        <w:tc>
          <w:tcPr>
            <w:tcW w:w="4252" w:type="pct"/>
          </w:tcPr>
          <w:p w14:paraId="68582F0C" w14:textId="77777777" w:rsidR="00B92D89" w:rsidRPr="00974591" w:rsidRDefault="00B92D89" w:rsidP="00A26BC5">
            <w:r w:rsidRPr="00974591">
              <w:t>Number of age-classes</w:t>
            </w:r>
          </w:p>
        </w:tc>
      </w:tr>
      <w:tr w:rsidR="00B92D89" w:rsidRPr="00974591" w14:paraId="41EC8928" w14:textId="77777777" w:rsidTr="00A514D2">
        <w:trPr>
          <w:trHeight w:hRule="exact" w:val="381"/>
        </w:trPr>
        <w:tc>
          <w:tcPr>
            <w:tcW w:w="748" w:type="pct"/>
          </w:tcPr>
          <w:p w14:paraId="380E47C4" w14:textId="77777777" w:rsidR="00B92D89" w:rsidRPr="00974591" w:rsidRDefault="00B92D89" w:rsidP="00A26BC5">
            <w:pPr>
              <w:jc w:val="both"/>
            </w:pPr>
            <w:r w:rsidRPr="00974591">
              <w:rPr>
                <w:i/>
              </w:rPr>
              <w:t>t</w:t>
            </w:r>
          </w:p>
        </w:tc>
        <w:tc>
          <w:tcPr>
            <w:tcW w:w="4252" w:type="pct"/>
          </w:tcPr>
          <w:p w14:paraId="16E3F2F6" w14:textId="77777777" w:rsidR="00B92D89" w:rsidRPr="00974591" w:rsidRDefault="00B92D89" w:rsidP="00A26BC5">
            <w:r w:rsidRPr="00974591">
              <w:t>Time step</w:t>
            </w:r>
          </w:p>
        </w:tc>
      </w:tr>
      <w:tr w:rsidR="00B92D89" w:rsidRPr="00974591" w14:paraId="35BC388C" w14:textId="77777777" w:rsidTr="00A26BC5">
        <w:trPr>
          <w:trHeight w:hRule="exact" w:val="333"/>
        </w:trPr>
        <w:tc>
          <w:tcPr>
            <w:tcW w:w="748" w:type="pct"/>
          </w:tcPr>
          <w:p w14:paraId="2A568971" w14:textId="77777777" w:rsidR="00B92D89" w:rsidRPr="00974591" w:rsidRDefault="00B92D89" w:rsidP="00A26BC5">
            <w:pPr>
              <w:jc w:val="both"/>
              <w:rPr>
                <w:i/>
              </w:rPr>
            </w:pPr>
            <w:r w:rsidRPr="00974591">
              <w:rPr>
                <w:i/>
              </w:rPr>
              <w:t>a</w:t>
            </w:r>
          </w:p>
        </w:tc>
        <w:tc>
          <w:tcPr>
            <w:tcW w:w="4252" w:type="pct"/>
          </w:tcPr>
          <w:p w14:paraId="54E37995" w14:textId="77777777" w:rsidR="00B92D89" w:rsidRPr="00974591" w:rsidRDefault="00B92D89" w:rsidP="00A26BC5">
            <w:r w:rsidRPr="00974591">
              <w:t>Age-class in years</w:t>
            </w:r>
          </w:p>
        </w:tc>
      </w:tr>
      <w:tr w:rsidR="00B92D89" w:rsidRPr="00974591" w14:paraId="066DE4D8" w14:textId="77777777" w:rsidTr="00A514D2">
        <w:trPr>
          <w:trHeight w:hRule="exact" w:val="362"/>
        </w:trPr>
        <w:tc>
          <w:tcPr>
            <w:tcW w:w="748" w:type="pct"/>
          </w:tcPr>
          <w:p w14:paraId="10D23086" w14:textId="77777777" w:rsidR="00B92D89" w:rsidRPr="00974591" w:rsidRDefault="00B92D89" w:rsidP="00A26BC5">
            <w:pPr>
              <w:jc w:val="both"/>
            </w:pPr>
            <w:r w:rsidRPr="00974591">
              <w:rPr>
                <w:i/>
              </w:rPr>
              <w:t>B</w:t>
            </w:r>
            <w:r w:rsidRPr="00974591">
              <w:rPr>
                <w:vertAlign w:val="subscript"/>
              </w:rPr>
              <w:t>0</w:t>
            </w:r>
          </w:p>
        </w:tc>
        <w:tc>
          <w:tcPr>
            <w:tcW w:w="4252" w:type="pct"/>
          </w:tcPr>
          <w:p w14:paraId="6A9C3A1A" w14:textId="77777777" w:rsidR="00B92D89" w:rsidRPr="00974591" w:rsidRDefault="00B92D89" w:rsidP="00A26BC5">
            <w:r>
              <w:t>Unfished spawning biomass (units determined by units of weight-at-age)</w:t>
            </w:r>
          </w:p>
        </w:tc>
      </w:tr>
      <w:tr w:rsidR="00B92D89" w:rsidRPr="00974591" w14:paraId="09CC1EF4" w14:textId="77777777" w:rsidTr="00A514D2">
        <w:trPr>
          <w:trHeight w:hRule="exact" w:val="439"/>
        </w:trPr>
        <w:tc>
          <w:tcPr>
            <w:tcW w:w="748" w:type="pct"/>
          </w:tcPr>
          <w:p w14:paraId="40F0ED70" w14:textId="77777777" w:rsidR="00B92D89" w:rsidRPr="00974591" w:rsidRDefault="00B92D89" w:rsidP="00A26BC5">
            <w:pPr>
              <w:jc w:val="both"/>
              <w:rPr>
                <w:i/>
              </w:rPr>
            </w:pPr>
            <w:r w:rsidRPr="00974591">
              <w:rPr>
                <w:i/>
              </w:rPr>
              <w:t>h</w:t>
            </w:r>
          </w:p>
        </w:tc>
        <w:tc>
          <w:tcPr>
            <w:tcW w:w="4252" w:type="pct"/>
          </w:tcPr>
          <w:p w14:paraId="75D1B9A6" w14:textId="77777777" w:rsidR="00B92D89" w:rsidRPr="00974591" w:rsidRDefault="00B92D89" w:rsidP="00A26BC5">
            <w:r w:rsidRPr="00974591">
              <w:t>Recruitment function steepness</w:t>
            </w:r>
          </w:p>
        </w:tc>
      </w:tr>
      <w:tr w:rsidR="00B92D89" w:rsidRPr="00974591" w14:paraId="57F31A94" w14:textId="77777777" w:rsidTr="00A514D2">
        <w:trPr>
          <w:trHeight w:hRule="exact" w:val="417"/>
        </w:trPr>
        <w:tc>
          <w:tcPr>
            <w:tcW w:w="748" w:type="pct"/>
          </w:tcPr>
          <w:p w14:paraId="76CC1DAD" w14:textId="77777777" w:rsidR="00B92D89" w:rsidRPr="00974591" w:rsidRDefault="00B92D89" w:rsidP="00A26BC5">
            <w:pPr>
              <w:jc w:val="both"/>
              <w:rPr>
                <w:i/>
              </w:rPr>
            </w:pPr>
            <w:r w:rsidRPr="00974591">
              <w:rPr>
                <w:i/>
              </w:rPr>
              <w:t>M</w:t>
            </w:r>
            <w:r w:rsidRPr="00131FEE">
              <w:rPr>
                <w:i/>
                <w:vertAlign w:val="subscript"/>
              </w:rPr>
              <w:t>t</w:t>
            </w:r>
          </w:p>
        </w:tc>
        <w:tc>
          <w:tcPr>
            <w:tcW w:w="4252" w:type="pct"/>
          </w:tcPr>
          <w:p w14:paraId="0F9B680B" w14:textId="77777777" w:rsidR="00B92D89" w:rsidRPr="00974591" w:rsidRDefault="00B92D89" w:rsidP="00A26BC5">
            <w:r w:rsidRPr="00974591">
              <w:t>Instantaneous natural mortality rate</w:t>
            </w:r>
            <w:r>
              <w:t xml:space="preserve"> in year </w:t>
            </w:r>
            <w:r w:rsidRPr="00131FEE">
              <w:rPr>
                <w:i/>
              </w:rPr>
              <w:t>t</w:t>
            </w:r>
          </w:p>
        </w:tc>
      </w:tr>
      <w:tr w:rsidR="00B92D89" w:rsidRPr="00974591" w14:paraId="13619850" w14:textId="77777777" w:rsidTr="00A26BC5">
        <w:trPr>
          <w:trHeight w:hRule="exact" w:val="320"/>
        </w:trPr>
        <w:tc>
          <w:tcPr>
            <w:tcW w:w="748" w:type="pct"/>
          </w:tcPr>
          <w:p w14:paraId="244F7C87" w14:textId="77777777" w:rsidR="00B92D89" w:rsidRPr="00974591" w:rsidRDefault="00B92D89" w:rsidP="00A26BC5">
            <w:pPr>
              <w:jc w:val="both"/>
              <w:rPr>
                <w:i/>
              </w:rPr>
            </w:pPr>
            <w:r w:rsidRPr="00974591">
              <w:rPr>
                <w:i/>
              </w:rPr>
              <w:t>L</w:t>
            </w:r>
            <w:r w:rsidRPr="00974591">
              <w:rPr>
                <w:i/>
                <w:vertAlign w:val="subscript"/>
              </w:rPr>
              <w:t>∞</w:t>
            </w:r>
          </w:p>
        </w:tc>
        <w:tc>
          <w:tcPr>
            <w:tcW w:w="4252" w:type="pct"/>
          </w:tcPr>
          <w:p w14:paraId="18691BF1" w14:textId="77777777" w:rsidR="00B92D89" w:rsidRPr="00974591" w:rsidRDefault="00B92D89" w:rsidP="00A26BC5">
            <w:r w:rsidRPr="00974591">
              <w:t>Asymptotic length (cm)</w:t>
            </w:r>
          </w:p>
        </w:tc>
      </w:tr>
      <w:tr w:rsidR="00B92D89" w:rsidRPr="00974591" w14:paraId="622B8EDA" w14:textId="77777777" w:rsidTr="00A514D2">
        <w:trPr>
          <w:trHeight w:hRule="exact" w:val="385"/>
        </w:trPr>
        <w:tc>
          <w:tcPr>
            <w:tcW w:w="748" w:type="pct"/>
          </w:tcPr>
          <w:p w14:paraId="221CEB8A" w14:textId="77777777" w:rsidR="00B92D89" w:rsidRPr="00974591" w:rsidRDefault="00B92D89" w:rsidP="00A26BC5">
            <w:pPr>
              <w:jc w:val="both"/>
              <w:rPr>
                <w:i/>
              </w:rPr>
            </w:pPr>
            <w:r w:rsidRPr="00974591">
              <w:rPr>
                <w:i/>
              </w:rPr>
              <w:t>L</w:t>
            </w:r>
            <w:r w:rsidRPr="00676AC9">
              <w:rPr>
                <w:vertAlign w:val="subscript"/>
              </w:rPr>
              <w:t>1</w:t>
            </w:r>
          </w:p>
        </w:tc>
        <w:tc>
          <w:tcPr>
            <w:tcW w:w="4252" w:type="pct"/>
          </w:tcPr>
          <w:p w14:paraId="4A84C2A2" w14:textId="77777777" w:rsidR="00B92D89" w:rsidRPr="00974591" w:rsidRDefault="00B92D89" w:rsidP="00A26BC5">
            <w:r>
              <w:t>Mean length-at-age-1 (cm)</w:t>
            </w:r>
          </w:p>
        </w:tc>
      </w:tr>
      <w:tr w:rsidR="00B92D89" w:rsidRPr="00974591" w14:paraId="14AB0906" w14:textId="77777777" w:rsidTr="00A514D2">
        <w:trPr>
          <w:trHeight w:hRule="exact" w:val="433"/>
        </w:trPr>
        <w:tc>
          <w:tcPr>
            <w:tcW w:w="748" w:type="pct"/>
          </w:tcPr>
          <w:p w14:paraId="3C141E68" w14:textId="77777777" w:rsidR="00B92D89" w:rsidRPr="00974591" w:rsidRDefault="00B92D89" w:rsidP="00A26BC5">
            <w:pPr>
              <w:jc w:val="both"/>
              <w:rPr>
                <w:i/>
              </w:rPr>
            </w:pPr>
            <w:r w:rsidRPr="00974591">
              <w:rPr>
                <w:i/>
              </w:rPr>
              <w:t>k</w:t>
            </w:r>
          </w:p>
        </w:tc>
        <w:tc>
          <w:tcPr>
            <w:tcW w:w="4252" w:type="pct"/>
          </w:tcPr>
          <w:p w14:paraId="6ADF541F" w14:textId="77777777" w:rsidR="00B92D89" w:rsidRPr="00974591" w:rsidRDefault="00B92D89" w:rsidP="00A26BC5">
            <w:r w:rsidRPr="00974591">
              <w:t xml:space="preserve">von </w:t>
            </w:r>
            <w:proofErr w:type="spellStart"/>
            <w:r w:rsidRPr="00974591">
              <w:t>Bertalanffy</w:t>
            </w:r>
            <w:proofErr w:type="spellEnd"/>
            <w:r w:rsidRPr="00974591">
              <w:t xml:space="preserve"> growth constant</w:t>
            </w:r>
            <w:r>
              <w:t xml:space="preserve"> (/</w:t>
            </w:r>
            <w:proofErr w:type="spellStart"/>
            <w:r>
              <w:t>yr</w:t>
            </w:r>
            <w:proofErr w:type="spellEnd"/>
            <w:r>
              <w:t>)</w:t>
            </w:r>
          </w:p>
        </w:tc>
      </w:tr>
      <w:tr w:rsidR="00B92D89" w:rsidRPr="00974591" w14:paraId="7F782EE8" w14:textId="77777777" w:rsidTr="00A26BC5">
        <w:trPr>
          <w:trHeight w:hRule="exact" w:val="441"/>
        </w:trPr>
        <w:tc>
          <w:tcPr>
            <w:tcW w:w="748" w:type="pct"/>
          </w:tcPr>
          <w:p w14:paraId="0085E40E" w14:textId="77777777" w:rsidR="00B92D89" w:rsidRPr="00974591" w:rsidRDefault="002B317D" w:rsidP="00A26BC5">
            <w:pPr>
              <w:jc w:val="both"/>
            </w:pPr>
            <w:r>
              <w:rPr>
                <w:i/>
                <w:position w:val="-12"/>
              </w:rPr>
              <w:pict w14:anchorId="5652991C">
                <v:shape id="_x0000_i1101" type="#_x0000_t75" style="width:22.65pt;height:20pt">
                  <v:imagedata r:id="rId117" o:title=""/>
                </v:shape>
              </w:pict>
            </w:r>
          </w:p>
        </w:tc>
        <w:tc>
          <w:tcPr>
            <w:tcW w:w="4252" w:type="pct"/>
          </w:tcPr>
          <w:p w14:paraId="2B8A9B65" w14:textId="77777777" w:rsidR="00B92D89" w:rsidRPr="00974591" w:rsidRDefault="00B92D89" w:rsidP="00A26BC5">
            <w:r w:rsidRPr="00974591">
              <w:t>Age-at-50% maturity</w:t>
            </w:r>
          </w:p>
        </w:tc>
      </w:tr>
      <w:tr w:rsidR="00B92D89" w:rsidRPr="00974591" w14:paraId="22FB35F4" w14:textId="77777777" w:rsidTr="00766F87">
        <w:trPr>
          <w:trHeight w:hRule="exact" w:val="544"/>
        </w:trPr>
        <w:tc>
          <w:tcPr>
            <w:tcW w:w="748" w:type="pct"/>
          </w:tcPr>
          <w:p w14:paraId="40AC6EFB" w14:textId="77777777" w:rsidR="00B92D89" w:rsidRPr="00974591" w:rsidRDefault="002B317D" w:rsidP="00A26BC5">
            <w:pPr>
              <w:jc w:val="both"/>
              <w:rPr>
                <w:i/>
              </w:rPr>
            </w:pPr>
            <w:r>
              <w:rPr>
                <w:i/>
                <w:position w:val="-12"/>
              </w:rPr>
              <w:pict w14:anchorId="39C8A5BB">
                <v:shape id="_x0000_i1102" type="#_x0000_t75" style="width:22.65pt;height:20pt">
                  <v:imagedata r:id="rId118" o:title=""/>
                </v:shape>
              </w:pict>
            </w:r>
          </w:p>
        </w:tc>
        <w:tc>
          <w:tcPr>
            <w:tcW w:w="4252" w:type="pct"/>
          </w:tcPr>
          <w:p w14:paraId="322A7C9C" w14:textId="77777777" w:rsidR="00B92D89" w:rsidRPr="00974591" w:rsidRDefault="00B92D89" w:rsidP="00A26BC5">
            <w:r w:rsidRPr="00974591">
              <w:t>Age-at-95% maturity</w:t>
            </w:r>
          </w:p>
        </w:tc>
      </w:tr>
      <w:tr w:rsidR="00B92D89" w:rsidRPr="00974591" w14:paraId="3D43B759" w14:textId="77777777" w:rsidTr="00766F87">
        <w:trPr>
          <w:trHeight w:hRule="exact" w:val="566"/>
        </w:trPr>
        <w:tc>
          <w:tcPr>
            <w:tcW w:w="748" w:type="pct"/>
          </w:tcPr>
          <w:p w14:paraId="1A519DD8" w14:textId="77777777" w:rsidR="00B92D89" w:rsidRPr="00974591" w:rsidRDefault="002B317D" w:rsidP="00A26BC5">
            <w:pPr>
              <w:jc w:val="both"/>
            </w:pPr>
            <w:r>
              <w:rPr>
                <w:i/>
                <w:position w:val="-12"/>
              </w:rPr>
              <w:pict w14:anchorId="618AD99D">
                <v:shape id="_x0000_i1103" type="#_x0000_t75" style="width:27.35pt;height:20pt">
                  <v:imagedata r:id="rId119" o:title=""/>
                </v:shape>
              </w:pict>
            </w:r>
          </w:p>
        </w:tc>
        <w:tc>
          <w:tcPr>
            <w:tcW w:w="4252" w:type="pct"/>
          </w:tcPr>
          <w:p w14:paraId="482136E4" w14:textId="40A84AB8" w:rsidR="00B92D89" w:rsidRPr="00974591" w:rsidRDefault="00B92D89" w:rsidP="00A26BC5">
            <w:r w:rsidRPr="00974591">
              <w:t xml:space="preserve">Age-at-50% </w:t>
            </w:r>
            <w:r>
              <w:t xml:space="preserve">selectivity by survey </w:t>
            </w:r>
            <w:r w:rsidR="00766F87">
              <w:t xml:space="preserve">(X=S) </w:t>
            </w:r>
            <w:r>
              <w:t>and fishery</w:t>
            </w:r>
            <w:r w:rsidR="00766F87">
              <w:t xml:space="preserve"> (X=F)</w:t>
            </w:r>
          </w:p>
        </w:tc>
      </w:tr>
      <w:tr w:rsidR="00B92D89" w:rsidRPr="00974591" w14:paraId="04CC78E8" w14:textId="77777777" w:rsidTr="00077FE7">
        <w:trPr>
          <w:trHeight w:hRule="exact" w:val="571"/>
        </w:trPr>
        <w:tc>
          <w:tcPr>
            <w:tcW w:w="748" w:type="pct"/>
          </w:tcPr>
          <w:p w14:paraId="69DDA819" w14:textId="77777777" w:rsidR="00B92D89" w:rsidRPr="00974591" w:rsidRDefault="002B317D" w:rsidP="00A26BC5">
            <w:pPr>
              <w:jc w:val="both"/>
              <w:rPr>
                <w:i/>
              </w:rPr>
            </w:pPr>
            <w:r>
              <w:rPr>
                <w:i/>
                <w:position w:val="-12"/>
              </w:rPr>
              <w:pict w14:anchorId="26CB3E58">
                <v:shape id="_x0000_i1104" type="#_x0000_t75" style="width:27.35pt;height:20pt">
                  <v:imagedata r:id="rId120" o:title=""/>
                </v:shape>
              </w:pict>
            </w:r>
          </w:p>
        </w:tc>
        <w:tc>
          <w:tcPr>
            <w:tcW w:w="4252" w:type="pct"/>
          </w:tcPr>
          <w:p w14:paraId="7786ADF5" w14:textId="7ED8A02F" w:rsidR="006411B0" w:rsidRPr="00974591" w:rsidRDefault="00B92D89" w:rsidP="00A26BC5">
            <w:r w:rsidRPr="00974591">
              <w:t xml:space="preserve">Age-at-95% </w:t>
            </w:r>
            <w:r>
              <w:t xml:space="preserve">selectivity </w:t>
            </w:r>
            <w:r w:rsidR="00766F87">
              <w:t>by survey (X=S) and fishery (X=F)</w:t>
            </w:r>
          </w:p>
        </w:tc>
      </w:tr>
      <w:tr w:rsidR="006411B0" w:rsidRPr="00974591" w14:paraId="66666626" w14:textId="77777777" w:rsidTr="00077FE7">
        <w:trPr>
          <w:trHeight w:hRule="exact" w:val="571"/>
        </w:trPr>
        <w:tc>
          <w:tcPr>
            <w:tcW w:w="748" w:type="pct"/>
          </w:tcPr>
          <w:p w14:paraId="45D7AA60" w14:textId="32390DF2" w:rsidR="006411B0" w:rsidRDefault="006411B0" w:rsidP="00A26BC5">
            <w:pPr>
              <w:jc w:val="both"/>
              <w:rPr>
                <w:i/>
                <w:position w:val="-12"/>
              </w:rPr>
            </w:pPr>
            <w:r w:rsidRPr="006411B0">
              <w:rPr>
                <w:i/>
                <w:position w:val="-6"/>
              </w:rPr>
              <w:object w:dxaOrig="240" w:dyaOrig="220" w14:anchorId="229110AA">
                <v:shape id="_x0000_i1105" type="#_x0000_t75" style="width:12pt;height:11.35pt" o:ole="">
                  <v:imagedata r:id="rId121" o:title=""/>
                </v:shape>
                <o:OLEObject Type="Embed" ProgID="Equation.DSMT4" ShapeID="_x0000_i1105" DrawAspect="Content" ObjectID="_1585136443" r:id="rId122"/>
              </w:object>
            </w:r>
            <w:r>
              <w:rPr>
                <w:i/>
                <w:position w:val="-12"/>
              </w:rPr>
              <w:t xml:space="preserve"> </w:t>
            </w:r>
          </w:p>
        </w:tc>
        <w:tc>
          <w:tcPr>
            <w:tcW w:w="4252" w:type="pct"/>
          </w:tcPr>
          <w:p w14:paraId="7DB01018" w14:textId="3F0EEAFD" w:rsidR="006411B0" w:rsidRPr="00974591" w:rsidRDefault="006411B0" w:rsidP="00A26BC5">
            <w:r>
              <w:t>Dome-shaped selectivity shape parameter</w:t>
            </w:r>
          </w:p>
        </w:tc>
      </w:tr>
      <w:tr w:rsidR="006411B0" w:rsidRPr="00974591" w14:paraId="33D236E7" w14:textId="77777777" w:rsidTr="00077FE7">
        <w:trPr>
          <w:trHeight w:hRule="exact" w:val="571"/>
        </w:trPr>
        <w:tc>
          <w:tcPr>
            <w:tcW w:w="748" w:type="pct"/>
          </w:tcPr>
          <w:p w14:paraId="452EE47D" w14:textId="691F8298" w:rsidR="006411B0" w:rsidRDefault="006411B0" w:rsidP="00A26BC5">
            <w:pPr>
              <w:jc w:val="both"/>
              <w:rPr>
                <w:i/>
                <w:position w:val="-12"/>
              </w:rPr>
            </w:pPr>
            <w:r w:rsidRPr="006411B0">
              <w:rPr>
                <w:i/>
                <w:position w:val="-10"/>
              </w:rPr>
              <w:object w:dxaOrig="220" w:dyaOrig="320" w14:anchorId="0AE0B229">
                <v:shape id="_x0000_i1106" type="#_x0000_t75" style="width:11.35pt;height:16pt" o:ole="">
                  <v:imagedata r:id="rId123" o:title=""/>
                </v:shape>
                <o:OLEObject Type="Embed" ProgID="Equation.DSMT4" ShapeID="_x0000_i1106" DrawAspect="Content" ObjectID="_1585136444" r:id="rId124"/>
              </w:object>
            </w:r>
            <w:r>
              <w:rPr>
                <w:i/>
                <w:position w:val="-12"/>
              </w:rPr>
              <w:t xml:space="preserve"> </w:t>
            </w:r>
          </w:p>
        </w:tc>
        <w:tc>
          <w:tcPr>
            <w:tcW w:w="4252" w:type="pct"/>
          </w:tcPr>
          <w:p w14:paraId="33007696" w14:textId="73D6F010" w:rsidR="006411B0" w:rsidRPr="00974591" w:rsidRDefault="006411B0" w:rsidP="00A26BC5">
            <w:r>
              <w:t>Dome-shaped selectivity scale parameter</w:t>
            </w:r>
          </w:p>
        </w:tc>
      </w:tr>
      <w:tr w:rsidR="00B92D89" w:rsidRPr="00974591" w14:paraId="14CF0594" w14:textId="77777777" w:rsidTr="00A514D2">
        <w:trPr>
          <w:trHeight w:hRule="exact" w:val="462"/>
        </w:trPr>
        <w:tc>
          <w:tcPr>
            <w:tcW w:w="748" w:type="pct"/>
          </w:tcPr>
          <w:p w14:paraId="33471B26" w14:textId="77777777" w:rsidR="00B92D89" w:rsidRPr="00974591" w:rsidRDefault="00B92D89" w:rsidP="00A26BC5">
            <w:pPr>
              <w:jc w:val="both"/>
              <w:rPr>
                <w:i/>
              </w:rPr>
            </w:pPr>
            <w:r w:rsidRPr="00974591">
              <w:rPr>
                <w:i/>
              </w:rPr>
              <w:t>q</w:t>
            </w:r>
          </w:p>
        </w:tc>
        <w:tc>
          <w:tcPr>
            <w:tcW w:w="4252" w:type="pct"/>
          </w:tcPr>
          <w:p w14:paraId="49E9437E" w14:textId="3AAB93A3" w:rsidR="00B92D89" w:rsidRPr="00974591" w:rsidRDefault="00666DBD" w:rsidP="00A26BC5">
            <w:r>
              <w:t>Spawn survey scaling parameter</w:t>
            </w:r>
          </w:p>
        </w:tc>
      </w:tr>
      <w:tr w:rsidR="00B92D89" w:rsidRPr="00974591" w14:paraId="7A4BBD62" w14:textId="77777777" w:rsidTr="00A514D2">
        <w:trPr>
          <w:trHeight w:hRule="exact" w:val="426"/>
        </w:trPr>
        <w:tc>
          <w:tcPr>
            <w:tcW w:w="748" w:type="pct"/>
          </w:tcPr>
          <w:p w14:paraId="6515B935" w14:textId="77777777" w:rsidR="00B92D89" w:rsidRPr="00974591" w:rsidRDefault="00B92D89" w:rsidP="00A26BC5">
            <w:pPr>
              <w:jc w:val="both"/>
              <w:rPr>
                <w:i/>
              </w:rPr>
            </w:pPr>
            <w:r w:rsidRPr="00974591">
              <w:rPr>
                <w:i/>
              </w:rPr>
              <w:t>R</w:t>
            </w:r>
            <w:r w:rsidRPr="00974591">
              <w:rPr>
                <w:vertAlign w:val="subscript"/>
              </w:rPr>
              <w:t>0</w:t>
            </w:r>
          </w:p>
        </w:tc>
        <w:tc>
          <w:tcPr>
            <w:tcW w:w="4252" w:type="pct"/>
          </w:tcPr>
          <w:p w14:paraId="0D6F1A2C" w14:textId="77777777" w:rsidR="00B92D89" w:rsidRPr="00974591" w:rsidRDefault="00B92D89" w:rsidP="00A26BC5">
            <w:r w:rsidRPr="00974591">
              <w:t>Unfished recruitment</w:t>
            </w:r>
          </w:p>
        </w:tc>
      </w:tr>
      <w:tr w:rsidR="00B92D89" w:rsidRPr="00974591" w14:paraId="12A4AE93" w14:textId="77777777" w:rsidTr="00A514D2">
        <w:trPr>
          <w:trHeight w:hRule="exact" w:val="433"/>
        </w:trPr>
        <w:tc>
          <w:tcPr>
            <w:tcW w:w="748" w:type="pct"/>
          </w:tcPr>
          <w:p w14:paraId="46AD49AB" w14:textId="77777777" w:rsidR="00B92D89" w:rsidRPr="00974591" w:rsidRDefault="00B92D89" w:rsidP="00A26BC5">
            <w:pPr>
              <w:jc w:val="both"/>
              <w:rPr>
                <w:i/>
              </w:rPr>
            </w:pPr>
            <w:r w:rsidRPr="00974591">
              <w:rPr>
                <w:i/>
              </w:rPr>
              <w:t>m</w:t>
            </w:r>
            <w:r w:rsidRPr="00974591">
              <w:rPr>
                <w:i/>
                <w:vertAlign w:val="subscript"/>
              </w:rPr>
              <w:t>a</w:t>
            </w:r>
          </w:p>
        </w:tc>
        <w:tc>
          <w:tcPr>
            <w:tcW w:w="4252" w:type="pct"/>
          </w:tcPr>
          <w:p w14:paraId="00F002B6" w14:textId="77777777" w:rsidR="00B92D89" w:rsidRPr="00974591" w:rsidRDefault="00B92D89" w:rsidP="00A26BC5">
            <w:r w:rsidRPr="00974591">
              <w:t>Proportion mature-at-age</w:t>
            </w:r>
          </w:p>
        </w:tc>
      </w:tr>
      <w:tr w:rsidR="00B92D89" w:rsidRPr="00974591" w14:paraId="2ABBBC19" w14:textId="77777777" w:rsidTr="00F67750">
        <w:trPr>
          <w:trHeight w:hRule="exact" w:val="517"/>
        </w:trPr>
        <w:tc>
          <w:tcPr>
            <w:tcW w:w="748" w:type="pct"/>
          </w:tcPr>
          <w:p w14:paraId="52CA088E" w14:textId="2D9A5347" w:rsidR="00B92D89" w:rsidRPr="00974591" w:rsidRDefault="002B317D" w:rsidP="00A26BC5">
            <w:pPr>
              <w:jc w:val="both"/>
              <w:rPr>
                <w:i/>
              </w:rPr>
            </w:pPr>
            <w:r>
              <w:rPr>
                <w:i/>
                <w:position w:val="-12"/>
              </w:rPr>
              <w:pict w14:anchorId="476FF86D">
                <v:shape id="_x0000_i1107" type="#_x0000_t75" style="width:14.65pt;height:20pt">
                  <v:imagedata r:id="rId125" o:title=""/>
                </v:shape>
              </w:pict>
            </w:r>
            <w:r w:rsidR="001952A5">
              <w:rPr>
                <w:i/>
              </w:rPr>
              <w:t xml:space="preserve"> </w:t>
            </w:r>
          </w:p>
        </w:tc>
        <w:tc>
          <w:tcPr>
            <w:tcW w:w="4252" w:type="pct"/>
          </w:tcPr>
          <w:p w14:paraId="2BB71C0C" w14:textId="4DF07A75" w:rsidR="00B92D89" w:rsidRPr="00974591" w:rsidRDefault="00B92D89" w:rsidP="00A26BC5">
            <w:r w:rsidRPr="00974591">
              <w:t xml:space="preserve">Proportion </w:t>
            </w:r>
            <w:r>
              <w:t>selected</w:t>
            </w:r>
            <w:r w:rsidRPr="00974591">
              <w:t>-at-age</w:t>
            </w:r>
            <w:r>
              <w:t xml:space="preserve"> </w:t>
            </w:r>
            <w:r w:rsidR="001952A5">
              <w:t>by survey (X=S) and fishery (X=F)</w:t>
            </w:r>
          </w:p>
        </w:tc>
      </w:tr>
      <w:tr w:rsidR="00B92D89" w:rsidRPr="00974591" w14:paraId="3F28C2EE" w14:textId="77777777" w:rsidTr="00A514D2">
        <w:trPr>
          <w:trHeight w:hRule="exact" w:val="416"/>
        </w:trPr>
        <w:tc>
          <w:tcPr>
            <w:tcW w:w="748" w:type="pct"/>
          </w:tcPr>
          <w:p w14:paraId="7F2BC659" w14:textId="77777777" w:rsidR="00B92D89" w:rsidRPr="00974591" w:rsidRDefault="00B92D89" w:rsidP="00A26BC5">
            <w:pPr>
              <w:jc w:val="both"/>
              <w:rPr>
                <w:i/>
              </w:rPr>
            </w:pPr>
            <w:proofErr w:type="spellStart"/>
            <w:r w:rsidRPr="00974591">
              <w:rPr>
                <w:i/>
              </w:rPr>
              <w:t>w</w:t>
            </w:r>
            <w:r w:rsidRPr="00974591">
              <w:rPr>
                <w:i/>
                <w:vertAlign w:val="subscript"/>
              </w:rPr>
              <w:t>a</w:t>
            </w:r>
            <w:proofErr w:type="spellEnd"/>
          </w:p>
        </w:tc>
        <w:tc>
          <w:tcPr>
            <w:tcW w:w="4252" w:type="pct"/>
          </w:tcPr>
          <w:p w14:paraId="4D65382C" w14:textId="77777777" w:rsidR="00B92D89" w:rsidRPr="00974591" w:rsidRDefault="00B92D89" w:rsidP="00A26BC5">
            <w:r>
              <w:t>Individual weight-at-age</w:t>
            </w:r>
          </w:p>
        </w:tc>
      </w:tr>
      <w:tr w:rsidR="00B92D89" w:rsidRPr="00974591" w14:paraId="7D223210" w14:textId="77777777" w:rsidTr="00872A96">
        <w:trPr>
          <w:trHeight w:hRule="exact" w:val="430"/>
        </w:trPr>
        <w:tc>
          <w:tcPr>
            <w:tcW w:w="748" w:type="pct"/>
          </w:tcPr>
          <w:p w14:paraId="19CB013A" w14:textId="77777777" w:rsidR="00B92D89" w:rsidRPr="00974591" w:rsidRDefault="002B317D" w:rsidP="00A26BC5">
            <w:r>
              <w:rPr>
                <w:position w:val="-10"/>
              </w:rPr>
              <w:pict w14:anchorId="5E23756E">
                <v:shape id="_x0000_i1108" type="#_x0000_t75" style="width:10.65pt;height:14.65pt">
                  <v:imagedata r:id="rId126" o:title=""/>
                </v:shape>
              </w:pict>
            </w:r>
            <w:r w:rsidR="00B92D89" w:rsidRPr="0079256E">
              <w:rPr>
                <w:vertAlign w:val="subscript"/>
              </w:rPr>
              <w:t>x</w:t>
            </w:r>
          </w:p>
        </w:tc>
        <w:tc>
          <w:tcPr>
            <w:tcW w:w="4252" w:type="pct"/>
          </w:tcPr>
          <w:p w14:paraId="1BFABC9A" w14:textId="77777777" w:rsidR="00B92D89" w:rsidRPr="00974591" w:rsidRDefault="00B92D89" w:rsidP="00A26BC5">
            <w:r>
              <w:t>E</w:t>
            </w:r>
            <w:r w:rsidRPr="00974591">
              <w:t xml:space="preserve">quilibrium </w:t>
            </w:r>
            <w:r>
              <w:t>yield (x=y) or spawning biomass (x=</w:t>
            </w:r>
            <w:proofErr w:type="spellStart"/>
            <w:r>
              <w:t>ssb</w:t>
            </w:r>
            <w:proofErr w:type="spellEnd"/>
            <w:r>
              <w:t xml:space="preserve">) </w:t>
            </w:r>
            <w:r w:rsidRPr="00974591">
              <w:t>per recruit</w:t>
            </w:r>
          </w:p>
        </w:tc>
      </w:tr>
      <w:tr w:rsidR="00B92D89" w:rsidRPr="00974591" w14:paraId="3DF6FF83" w14:textId="77777777" w:rsidTr="00A514D2">
        <w:trPr>
          <w:trHeight w:hRule="exact" w:val="385"/>
        </w:trPr>
        <w:tc>
          <w:tcPr>
            <w:tcW w:w="748" w:type="pct"/>
          </w:tcPr>
          <w:p w14:paraId="23E79304" w14:textId="77777777" w:rsidR="00B92D89" w:rsidRPr="00974591" w:rsidRDefault="00B92D89" w:rsidP="00A26BC5">
            <w:pPr>
              <w:jc w:val="both"/>
              <w:rPr>
                <w:i/>
              </w:rPr>
            </w:pPr>
            <w:proofErr w:type="spellStart"/>
            <w:proofErr w:type="gramStart"/>
            <w:r w:rsidRPr="00974591">
              <w:rPr>
                <w:i/>
              </w:rPr>
              <w:t>N</w:t>
            </w:r>
            <w:r w:rsidRPr="00974591">
              <w:rPr>
                <w:i/>
                <w:vertAlign w:val="subscript"/>
              </w:rPr>
              <w:t>a,t</w:t>
            </w:r>
            <w:proofErr w:type="spellEnd"/>
            <w:proofErr w:type="gramEnd"/>
          </w:p>
        </w:tc>
        <w:tc>
          <w:tcPr>
            <w:tcW w:w="4252" w:type="pct"/>
          </w:tcPr>
          <w:p w14:paraId="05FFB608" w14:textId="77777777" w:rsidR="00B92D89" w:rsidRPr="00974591" w:rsidRDefault="00B92D89" w:rsidP="00A26BC5">
            <w:r w:rsidRPr="00974591">
              <w:t xml:space="preserve">Number of age </w:t>
            </w:r>
            <w:r w:rsidRPr="00974591">
              <w:rPr>
                <w:i/>
              </w:rPr>
              <w:t>a</w:t>
            </w:r>
            <w:r w:rsidRPr="00974591">
              <w:t xml:space="preserve"> fish in year </w:t>
            </w:r>
            <w:r w:rsidRPr="00974591">
              <w:rPr>
                <w:i/>
              </w:rPr>
              <w:t>t</w:t>
            </w:r>
          </w:p>
        </w:tc>
      </w:tr>
      <w:tr w:rsidR="00B92D89" w:rsidRPr="00974591" w14:paraId="65D28455" w14:textId="77777777" w:rsidTr="00A514D2">
        <w:trPr>
          <w:trHeight w:hRule="exact" w:val="432"/>
        </w:trPr>
        <w:tc>
          <w:tcPr>
            <w:tcW w:w="748" w:type="pct"/>
          </w:tcPr>
          <w:p w14:paraId="47B51DAE" w14:textId="77777777" w:rsidR="00B92D89" w:rsidRPr="00974591" w:rsidRDefault="00B92D89" w:rsidP="00A26BC5">
            <w:pPr>
              <w:jc w:val="both"/>
              <w:rPr>
                <w:i/>
              </w:rPr>
            </w:pPr>
            <w:proofErr w:type="spellStart"/>
            <w:proofErr w:type="gramStart"/>
            <w:r w:rsidRPr="00974591">
              <w:rPr>
                <w:i/>
              </w:rPr>
              <w:lastRenderedPageBreak/>
              <w:t>B</w:t>
            </w:r>
            <w:r w:rsidRPr="00974591">
              <w:rPr>
                <w:i/>
                <w:vertAlign w:val="subscript"/>
              </w:rPr>
              <w:t>a,t</w:t>
            </w:r>
            <w:proofErr w:type="spellEnd"/>
            <w:proofErr w:type="gramEnd"/>
          </w:p>
        </w:tc>
        <w:tc>
          <w:tcPr>
            <w:tcW w:w="4252" w:type="pct"/>
          </w:tcPr>
          <w:p w14:paraId="0A4074EE" w14:textId="77777777" w:rsidR="00B92D89" w:rsidRPr="00974591" w:rsidRDefault="00B92D89" w:rsidP="00A26BC5">
            <w:r w:rsidRPr="00974591">
              <w:t xml:space="preserve">Biomass of age </w:t>
            </w:r>
            <w:r w:rsidRPr="00974591">
              <w:rPr>
                <w:i/>
              </w:rPr>
              <w:t>a</w:t>
            </w:r>
            <w:r w:rsidRPr="00974591">
              <w:t xml:space="preserve"> fish in year </w:t>
            </w:r>
            <w:r w:rsidRPr="00974591">
              <w:rPr>
                <w:i/>
              </w:rPr>
              <w:t>t</w:t>
            </w:r>
            <w:r w:rsidRPr="00974591">
              <w:t xml:space="preserve"> </w:t>
            </w:r>
          </w:p>
        </w:tc>
      </w:tr>
      <w:tr w:rsidR="00B92D89" w:rsidRPr="00974591" w14:paraId="0B274BC8" w14:textId="77777777" w:rsidTr="00872A96">
        <w:trPr>
          <w:trHeight w:hRule="exact" w:val="590"/>
        </w:trPr>
        <w:tc>
          <w:tcPr>
            <w:tcW w:w="748" w:type="pct"/>
          </w:tcPr>
          <w:p w14:paraId="582BA1B8" w14:textId="77777777" w:rsidR="00B92D89" w:rsidRPr="00974591" w:rsidRDefault="002E065B" w:rsidP="00A26BC5">
            <w:pPr>
              <w:jc w:val="both"/>
              <w:rPr>
                <w:i/>
              </w:rPr>
            </w:pPr>
            <w:r>
              <w:rPr>
                <w:i/>
                <w:position w:val="-12"/>
              </w:rPr>
              <w:pict w14:anchorId="115CF766">
                <v:shape id="_x0000_i1109" type="#_x0000_t75" style="width:20pt;height:20pt">
                  <v:imagedata r:id="rId127" o:title=""/>
                </v:shape>
              </w:pict>
            </w:r>
          </w:p>
        </w:tc>
        <w:tc>
          <w:tcPr>
            <w:tcW w:w="4252" w:type="pct"/>
          </w:tcPr>
          <w:p w14:paraId="1CE7FED1" w14:textId="77777777" w:rsidR="00B92D89" w:rsidRPr="00974591" w:rsidRDefault="00B92D89" w:rsidP="00A26BC5">
            <w:r w:rsidRPr="00974591">
              <w:t xml:space="preserve">Spawning biomass in year </w:t>
            </w:r>
            <w:r w:rsidRPr="00974591">
              <w:rPr>
                <w:i/>
              </w:rPr>
              <w:t>t</w:t>
            </w:r>
          </w:p>
        </w:tc>
      </w:tr>
      <w:tr w:rsidR="00B92D89" w:rsidRPr="00974591" w14:paraId="4B3CBDC6" w14:textId="77777777" w:rsidTr="00872A96">
        <w:trPr>
          <w:trHeight w:hRule="exact" w:val="539"/>
        </w:trPr>
        <w:tc>
          <w:tcPr>
            <w:tcW w:w="748" w:type="pct"/>
          </w:tcPr>
          <w:p w14:paraId="7D92DF71" w14:textId="77777777" w:rsidR="00B92D89" w:rsidRPr="00974591" w:rsidRDefault="002E065B" w:rsidP="00A26BC5">
            <w:pPr>
              <w:jc w:val="both"/>
              <w:rPr>
                <w:i/>
              </w:rPr>
            </w:pPr>
            <w:r>
              <w:rPr>
                <w:i/>
                <w:position w:val="-12"/>
              </w:rPr>
              <w:pict w14:anchorId="368BAFE3">
                <v:shape id="_x0000_i1110" type="#_x0000_t75" style="width:20pt;height:20pt">
                  <v:imagedata r:id="rId128" o:title=""/>
                </v:shape>
              </w:pict>
            </w:r>
          </w:p>
        </w:tc>
        <w:tc>
          <w:tcPr>
            <w:tcW w:w="4252" w:type="pct"/>
          </w:tcPr>
          <w:p w14:paraId="0692DD34" w14:textId="77777777" w:rsidR="00B92D89" w:rsidRPr="00974591" w:rsidRDefault="00B92D89" w:rsidP="00A26BC5">
            <w:r>
              <w:t>Exploitable</w:t>
            </w:r>
            <w:r w:rsidRPr="00974591">
              <w:t xml:space="preserve"> biomass in year </w:t>
            </w:r>
            <w:r w:rsidRPr="00974591">
              <w:rPr>
                <w:i/>
              </w:rPr>
              <w:t>t</w:t>
            </w:r>
          </w:p>
        </w:tc>
      </w:tr>
      <w:tr w:rsidR="00B92D89" w:rsidRPr="00974591" w14:paraId="5E70768E" w14:textId="77777777" w:rsidTr="00A514D2">
        <w:trPr>
          <w:trHeight w:hRule="exact" w:val="434"/>
        </w:trPr>
        <w:tc>
          <w:tcPr>
            <w:tcW w:w="748" w:type="pct"/>
          </w:tcPr>
          <w:p w14:paraId="7449435F" w14:textId="77777777" w:rsidR="00B92D89" w:rsidRPr="00974591" w:rsidRDefault="00B92D89" w:rsidP="00A26BC5">
            <w:pPr>
              <w:jc w:val="both"/>
              <w:rPr>
                <w:i/>
              </w:rPr>
            </w:pPr>
            <w:proofErr w:type="spellStart"/>
            <w:proofErr w:type="gramStart"/>
            <w:r>
              <w:rPr>
                <w:i/>
              </w:rPr>
              <w:t>C</w:t>
            </w:r>
            <w:r w:rsidRPr="00974591">
              <w:rPr>
                <w:i/>
                <w:vertAlign w:val="subscript"/>
              </w:rPr>
              <w:t>a,t</w:t>
            </w:r>
            <w:proofErr w:type="spellEnd"/>
            <w:proofErr w:type="gramEnd"/>
          </w:p>
        </w:tc>
        <w:tc>
          <w:tcPr>
            <w:tcW w:w="4252" w:type="pct"/>
          </w:tcPr>
          <w:p w14:paraId="39AA89AD" w14:textId="77777777" w:rsidR="00B92D89" w:rsidRPr="004B03C3" w:rsidRDefault="00B92D89" w:rsidP="00A26BC5">
            <w:r w:rsidRPr="00974591">
              <w:t xml:space="preserve">Number of age </w:t>
            </w:r>
            <w:r w:rsidRPr="00974591">
              <w:rPr>
                <w:i/>
              </w:rPr>
              <w:t>a</w:t>
            </w:r>
            <w:r w:rsidRPr="00974591">
              <w:t xml:space="preserve"> fish in year </w:t>
            </w:r>
            <w:r w:rsidRPr="00974591">
              <w:rPr>
                <w:i/>
              </w:rPr>
              <w:t>t</w:t>
            </w:r>
            <w:r>
              <w:t xml:space="preserve"> catch</w:t>
            </w:r>
          </w:p>
        </w:tc>
      </w:tr>
      <w:tr w:rsidR="00B92D89" w:rsidRPr="00974591" w14:paraId="5B811CDB" w14:textId="77777777" w:rsidTr="00A514D2">
        <w:trPr>
          <w:trHeight w:hRule="exact" w:val="412"/>
        </w:trPr>
        <w:tc>
          <w:tcPr>
            <w:tcW w:w="748" w:type="pct"/>
          </w:tcPr>
          <w:p w14:paraId="1B811515" w14:textId="77777777" w:rsidR="00B92D89" w:rsidRPr="00974591" w:rsidRDefault="00B92D89" w:rsidP="00A26BC5">
            <w:pPr>
              <w:jc w:val="both"/>
              <w:rPr>
                <w:i/>
              </w:rPr>
            </w:pPr>
            <w:r w:rsidRPr="00974591">
              <w:rPr>
                <w:i/>
              </w:rPr>
              <w:t>C</w:t>
            </w:r>
            <w:r w:rsidRPr="00974591">
              <w:rPr>
                <w:i/>
                <w:vertAlign w:val="subscript"/>
              </w:rPr>
              <w:t>t</w:t>
            </w:r>
          </w:p>
        </w:tc>
        <w:tc>
          <w:tcPr>
            <w:tcW w:w="4252" w:type="pct"/>
          </w:tcPr>
          <w:p w14:paraId="421284E5" w14:textId="77777777" w:rsidR="00B92D89" w:rsidRPr="00974591" w:rsidRDefault="00B92D89" w:rsidP="00A26BC5">
            <w:r w:rsidRPr="00974591">
              <w:t>Fishery catch numbers</w:t>
            </w:r>
          </w:p>
        </w:tc>
      </w:tr>
      <w:tr w:rsidR="00B92D89" w:rsidRPr="00974591" w14:paraId="13E400E2" w14:textId="77777777" w:rsidTr="00A514D2">
        <w:trPr>
          <w:trHeight w:hRule="exact" w:val="419"/>
        </w:trPr>
        <w:tc>
          <w:tcPr>
            <w:tcW w:w="748" w:type="pct"/>
          </w:tcPr>
          <w:p w14:paraId="033CEB55" w14:textId="77777777" w:rsidR="00B92D89" w:rsidRDefault="002B317D" w:rsidP="00A26BC5">
            <w:pPr>
              <w:rPr>
                <w:i/>
              </w:rPr>
            </w:pPr>
            <w:r>
              <w:rPr>
                <w:i/>
                <w:position w:val="-12"/>
              </w:rPr>
              <w:pict w14:anchorId="27E77B45">
                <v:shape id="_x0000_i1111" type="#_x0000_t75" style="width:18.65pt;height:18.65pt">
                  <v:imagedata r:id="rId129" o:title=""/>
                </v:shape>
              </w:pict>
            </w:r>
          </w:p>
        </w:tc>
        <w:tc>
          <w:tcPr>
            <w:tcW w:w="4252" w:type="pct"/>
          </w:tcPr>
          <w:p w14:paraId="531CD353" w14:textId="77777777" w:rsidR="00B92D89" w:rsidRPr="00974591" w:rsidRDefault="00B92D89" w:rsidP="00A26BC5">
            <w:r>
              <w:t xml:space="preserve">True proportion-at-age </w:t>
            </w:r>
            <w:r w:rsidRPr="00D55D73">
              <w:rPr>
                <w:i/>
              </w:rPr>
              <w:t>a</w:t>
            </w:r>
            <w:r>
              <w:t xml:space="preserve"> in time </w:t>
            </w:r>
            <w:r w:rsidRPr="00D55D73">
              <w:rPr>
                <w:i/>
              </w:rPr>
              <w:t>t</w:t>
            </w:r>
            <w:r>
              <w:t xml:space="preserve"> catch</w:t>
            </w:r>
          </w:p>
        </w:tc>
      </w:tr>
      <w:tr w:rsidR="00B92D89" w:rsidRPr="00974591" w14:paraId="50E4C7FB" w14:textId="77777777" w:rsidTr="00A514D2">
        <w:trPr>
          <w:trHeight w:hRule="exact" w:val="571"/>
        </w:trPr>
        <w:tc>
          <w:tcPr>
            <w:tcW w:w="748" w:type="pct"/>
          </w:tcPr>
          <w:p w14:paraId="2D028D88" w14:textId="77777777" w:rsidR="00B92D89" w:rsidRPr="00974591" w:rsidRDefault="00B92D89" w:rsidP="00A26BC5">
            <w:pPr>
              <w:rPr>
                <w:i/>
              </w:rPr>
            </w:pPr>
            <w:proofErr w:type="spellStart"/>
            <w:r>
              <w:rPr>
                <w:i/>
              </w:rPr>
              <w:t>Q</w:t>
            </w:r>
            <w:r w:rsidRPr="00974591">
              <w:rPr>
                <w:i/>
                <w:vertAlign w:val="subscript"/>
              </w:rPr>
              <w:t>t</w:t>
            </w:r>
            <w:proofErr w:type="spellEnd"/>
          </w:p>
        </w:tc>
        <w:tc>
          <w:tcPr>
            <w:tcW w:w="4252" w:type="pct"/>
          </w:tcPr>
          <w:p w14:paraId="55FC736C" w14:textId="77777777" w:rsidR="00B92D89" w:rsidRPr="00974591" w:rsidRDefault="00B92D89" w:rsidP="00A26BC5">
            <w:r w:rsidRPr="00974591">
              <w:t>Fishery catch biomass</w:t>
            </w:r>
          </w:p>
        </w:tc>
      </w:tr>
      <w:tr w:rsidR="00B92D89" w:rsidRPr="00974591" w14:paraId="2CAB4E26" w14:textId="77777777" w:rsidTr="00A514D2">
        <w:trPr>
          <w:trHeight w:hRule="exact" w:val="423"/>
        </w:trPr>
        <w:tc>
          <w:tcPr>
            <w:tcW w:w="748" w:type="pct"/>
          </w:tcPr>
          <w:p w14:paraId="73D8C88A" w14:textId="77777777" w:rsidR="00B92D89" w:rsidRPr="00974591" w:rsidRDefault="00B92D89" w:rsidP="00A26BC5">
            <w:pPr>
              <w:jc w:val="both"/>
              <w:rPr>
                <w:i/>
              </w:rPr>
            </w:pPr>
            <w:r w:rsidRPr="00974591">
              <w:rPr>
                <w:i/>
              </w:rPr>
              <w:t>I</w:t>
            </w:r>
            <w:r w:rsidRPr="00974591">
              <w:rPr>
                <w:i/>
                <w:vertAlign w:val="subscript"/>
              </w:rPr>
              <w:t>t</w:t>
            </w:r>
          </w:p>
        </w:tc>
        <w:tc>
          <w:tcPr>
            <w:tcW w:w="4252" w:type="pct"/>
          </w:tcPr>
          <w:p w14:paraId="5E924699" w14:textId="77777777" w:rsidR="00B92D89" w:rsidRPr="00974591" w:rsidRDefault="00B92D89" w:rsidP="00A26BC5">
            <w:r w:rsidRPr="00974591">
              <w:t>Survey biomass estimate</w:t>
            </w:r>
          </w:p>
        </w:tc>
      </w:tr>
      <w:tr w:rsidR="00B92D89" w:rsidRPr="00974591" w14:paraId="4FA5099F" w14:textId="77777777" w:rsidTr="00317BB0">
        <w:trPr>
          <w:trHeight w:hRule="exact" w:val="415"/>
        </w:trPr>
        <w:tc>
          <w:tcPr>
            <w:tcW w:w="748" w:type="pct"/>
          </w:tcPr>
          <w:p w14:paraId="42E1D73B" w14:textId="77777777" w:rsidR="00B92D89" w:rsidRPr="00FE515D" w:rsidRDefault="002B317D" w:rsidP="00A26BC5">
            <w:pPr>
              <w:jc w:val="both"/>
            </w:pPr>
            <w:r>
              <w:rPr>
                <w:position w:val="-10"/>
              </w:rPr>
              <w:pict w14:anchorId="7670DDCE">
                <v:shape id="_x0000_i1112" type="#_x0000_t75" style="width:18.65pt;height:16pt">
                  <v:imagedata r:id="rId130" o:title=""/>
                </v:shape>
              </w:pict>
            </w:r>
          </w:p>
        </w:tc>
        <w:tc>
          <w:tcPr>
            <w:tcW w:w="4252" w:type="pct"/>
          </w:tcPr>
          <w:p w14:paraId="6D0ABA96" w14:textId="1942A1BE" w:rsidR="00B92D89" w:rsidRPr="00974591" w:rsidRDefault="00BF5CFA" w:rsidP="00BF5CFA">
            <w:r w:rsidRPr="00974591">
              <w:t xml:space="preserve">Standard error of </w:t>
            </w:r>
            <w:r>
              <w:t>the random walk in recruitment</w:t>
            </w:r>
          </w:p>
        </w:tc>
      </w:tr>
      <w:tr w:rsidR="00B92D89" w:rsidRPr="00974591" w14:paraId="7A5B868B" w14:textId="77777777" w:rsidTr="00317BB0">
        <w:trPr>
          <w:trHeight w:hRule="exact" w:val="505"/>
        </w:trPr>
        <w:tc>
          <w:tcPr>
            <w:tcW w:w="748" w:type="pct"/>
          </w:tcPr>
          <w:p w14:paraId="096EFFCB" w14:textId="77777777" w:rsidR="00B92D89" w:rsidRPr="00FE515D" w:rsidRDefault="002B317D" w:rsidP="00A26BC5">
            <w:pPr>
              <w:jc w:val="both"/>
            </w:pPr>
            <w:r>
              <w:rPr>
                <w:position w:val="-10"/>
              </w:rPr>
              <w:pict w14:anchorId="62FA1C93">
                <v:shape id="_x0000_i1113" type="#_x0000_t75" style="width:18.65pt;height:16pt">
                  <v:imagedata r:id="rId131" o:title=""/>
                </v:shape>
              </w:pict>
            </w:r>
          </w:p>
        </w:tc>
        <w:tc>
          <w:tcPr>
            <w:tcW w:w="4252" w:type="pct"/>
          </w:tcPr>
          <w:p w14:paraId="0257B8DC" w14:textId="45467C17" w:rsidR="00B92D89" w:rsidRPr="00974591" w:rsidRDefault="00B92D89" w:rsidP="00A26BC5">
            <w:r w:rsidRPr="00974591">
              <w:t xml:space="preserve">Standard error of </w:t>
            </w:r>
            <w:r>
              <w:t xml:space="preserve">the </w:t>
            </w:r>
            <w:r w:rsidR="00317BB0">
              <w:t xml:space="preserve">random walk in </w:t>
            </w:r>
            <w:r>
              <w:t>natural mortality</w:t>
            </w:r>
            <w:r w:rsidRPr="00974591">
              <w:t xml:space="preserve"> </w:t>
            </w:r>
            <w:r>
              <w:t>rate</w:t>
            </w:r>
          </w:p>
        </w:tc>
      </w:tr>
      <w:tr w:rsidR="00427798" w:rsidRPr="00974591" w14:paraId="0CDC56D9" w14:textId="77777777" w:rsidTr="001618A7">
        <w:trPr>
          <w:trHeight w:hRule="exact" w:val="505"/>
        </w:trPr>
        <w:tc>
          <w:tcPr>
            <w:tcW w:w="748" w:type="pct"/>
          </w:tcPr>
          <w:p w14:paraId="3C1C25CE" w14:textId="77777777" w:rsidR="00427798" w:rsidRPr="00FE515D" w:rsidRDefault="002B317D" w:rsidP="001618A7">
            <w:pPr>
              <w:jc w:val="both"/>
            </w:pPr>
            <w:r>
              <w:rPr>
                <w:position w:val="-12"/>
              </w:rPr>
              <w:pict w14:anchorId="7D0ECEB0">
                <v:shape id="_x0000_i1114" type="#_x0000_t75" style="width:17.35pt;height:17.35pt">
                  <v:imagedata r:id="rId132" o:title=""/>
                </v:shape>
              </w:pict>
            </w:r>
          </w:p>
        </w:tc>
        <w:tc>
          <w:tcPr>
            <w:tcW w:w="4252" w:type="pct"/>
          </w:tcPr>
          <w:p w14:paraId="1EE33105" w14:textId="4005F2BD" w:rsidR="00427798" w:rsidRPr="00974591" w:rsidRDefault="00427798" w:rsidP="00427798">
            <w:r w:rsidRPr="00974591">
              <w:t xml:space="preserve">Standard error of </w:t>
            </w:r>
            <w:r>
              <w:t xml:space="preserve">the random walk in </w:t>
            </w:r>
            <w:proofErr w:type="spellStart"/>
            <w:r>
              <w:t>Walford</w:t>
            </w:r>
            <w:proofErr w:type="spellEnd"/>
            <w:r>
              <w:t xml:space="preserve"> intercept (growth rate)</w:t>
            </w:r>
          </w:p>
        </w:tc>
      </w:tr>
      <w:tr w:rsidR="00B92D89" w:rsidRPr="00974591" w14:paraId="5BAAFD46" w14:textId="77777777" w:rsidTr="00A514D2">
        <w:trPr>
          <w:trHeight w:hRule="exact" w:val="736"/>
        </w:trPr>
        <w:tc>
          <w:tcPr>
            <w:tcW w:w="748" w:type="pct"/>
          </w:tcPr>
          <w:p w14:paraId="24456C4D" w14:textId="77777777" w:rsidR="00B92D89" w:rsidRPr="00974591" w:rsidRDefault="002B317D" w:rsidP="00A26BC5">
            <w:pPr>
              <w:jc w:val="both"/>
              <w:rPr>
                <w:i/>
              </w:rPr>
            </w:pPr>
            <w:r>
              <w:rPr>
                <w:i/>
                <w:position w:val="-10"/>
              </w:rPr>
              <w:pict w14:anchorId="30270D3E">
                <v:shape id="_x0000_i1115" type="#_x0000_t75" style="width:16pt;height:18.65pt">
                  <v:imagedata r:id="rId133" o:title=""/>
                </v:shape>
              </w:pict>
            </w:r>
          </w:p>
        </w:tc>
        <w:tc>
          <w:tcPr>
            <w:tcW w:w="4252" w:type="pct"/>
          </w:tcPr>
          <w:p w14:paraId="16587C73" w14:textId="77777777" w:rsidR="00B92D89" w:rsidRPr="00974591" w:rsidRDefault="00B92D89" w:rsidP="00A26BC5">
            <w:r w:rsidRPr="00974591">
              <w:t xml:space="preserve">Lag-1 autocorrelation in </w:t>
            </w:r>
            <w:r>
              <w:t>log-natural mortality rate (</w:t>
            </w:r>
            <w:r w:rsidRPr="00246559">
              <w:rPr>
                <w:i/>
              </w:rPr>
              <w:t>X</w:t>
            </w:r>
            <w:r>
              <w:rPr>
                <w:i/>
              </w:rPr>
              <w:t> </w:t>
            </w:r>
            <w:r w:rsidRPr="00246559">
              <w:rPr>
                <w:i/>
              </w:rPr>
              <w:t>=</w:t>
            </w:r>
            <w:r>
              <w:rPr>
                <w:i/>
              </w:rPr>
              <w:t> </w:t>
            </w:r>
            <w:r w:rsidRPr="00246559">
              <w:rPr>
                <w:i/>
              </w:rPr>
              <w:t>M</w:t>
            </w:r>
            <w:r>
              <w:t>), log-recruitment (</w:t>
            </w:r>
            <w:r w:rsidRPr="00246559">
              <w:rPr>
                <w:i/>
              </w:rPr>
              <w:t>X</w:t>
            </w:r>
            <w:r>
              <w:rPr>
                <w:i/>
              </w:rPr>
              <w:t> </w:t>
            </w:r>
            <w:r w:rsidRPr="00246559">
              <w:rPr>
                <w:i/>
              </w:rPr>
              <w:t>=</w:t>
            </w:r>
            <w:r>
              <w:rPr>
                <w:i/>
              </w:rPr>
              <w:t> </w:t>
            </w:r>
            <w:r w:rsidRPr="00246559">
              <w:rPr>
                <w:i/>
              </w:rPr>
              <w:t>R</w:t>
            </w:r>
            <w:r>
              <w:t>), and the growth parameter (</w:t>
            </w:r>
            <w:r w:rsidR="002B317D">
              <w:rPr>
                <w:position w:val="-6"/>
              </w:rPr>
              <w:pict w14:anchorId="6533D531">
                <v:shape id="_x0000_i1116" type="#_x0000_t75" style="width:34.65pt;height:12.65pt">
                  <v:imagedata r:id="rId134" o:title=""/>
                </v:shape>
              </w:pict>
            </w:r>
            <w:r>
              <w:t>)</w:t>
            </w:r>
            <w:r w:rsidRPr="00974591">
              <w:t xml:space="preserve">. </w:t>
            </w:r>
          </w:p>
        </w:tc>
      </w:tr>
      <w:tr w:rsidR="00B92D89" w:rsidRPr="00974591" w14:paraId="306E6158" w14:textId="77777777" w:rsidTr="00A514D2">
        <w:trPr>
          <w:trHeight w:hRule="exact" w:val="846"/>
        </w:trPr>
        <w:tc>
          <w:tcPr>
            <w:tcW w:w="748" w:type="pct"/>
          </w:tcPr>
          <w:p w14:paraId="49C35ACB" w14:textId="77777777" w:rsidR="00B92D89" w:rsidRPr="00974591" w:rsidRDefault="002B317D" w:rsidP="00A26BC5">
            <w:pPr>
              <w:jc w:val="both"/>
            </w:pPr>
            <w:r>
              <w:rPr>
                <w:position w:val="-12"/>
              </w:rPr>
              <w:pict w14:anchorId="1086B88F">
                <v:shape id="_x0000_i1117" type="#_x0000_t75" style="width:18.65pt;height:21.35pt">
                  <v:imagedata r:id="rId135" o:title=""/>
                </v:shape>
              </w:pict>
            </w:r>
          </w:p>
        </w:tc>
        <w:tc>
          <w:tcPr>
            <w:tcW w:w="4252" w:type="pct"/>
          </w:tcPr>
          <w:p w14:paraId="667EFAF4" w14:textId="77777777" w:rsidR="00B92D89" w:rsidRPr="00974591" w:rsidRDefault="00B92D89" w:rsidP="00A26BC5">
            <w:r w:rsidRPr="00974591">
              <w:t xml:space="preserve">Auto-correlated </w:t>
            </w:r>
            <w:r>
              <w:t>error in log-natural mortality rate (</w:t>
            </w:r>
            <w:r w:rsidRPr="00246559">
              <w:rPr>
                <w:i/>
              </w:rPr>
              <w:t>X</w:t>
            </w:r>
            <w:r>
              <w:rPr>
                <w:i/>
              </w:rPr>
              <w:t> </w:t>
            </w:r>
            <w:r w:rsidRPr="00246559">
              <w:rPr>
                <w:i/>
              </w:rPr>
              <w:t>=</w:t>
            </w:r>
            <w:r>
              <w:rPr>
                <w:i/>
              </w:rPr>
              <w:t> </w:t>
            </w:r>
            <w:r w:rsidRPr="00246559">
              <w:rPr>
                <w:i/>
              </w:rPr>
              <w:t>M</w:t>
            </w:r>
            <w:r>
              <w:t>), log-recruitment (</w:t>
            </w:r>
            <w:r w:rsidRPr="00246559">
              <w:rPr>
                <w:i/>
              </w:rPr>
              <w:t>X</w:t>
            </w:r>
            <w:r>
              <w:rPr>
                <w:i/>
              </w:rPr>
              <w:t> </w:t>
            </w:r>
            <w:r w:rsidRPr="00246559">
              <w:rPr>
                <w:i/>
              </w:rPr>
              <w:t>=</w:t>
            </w:r>
            <w:r>
              <w:rPr>
                <w:i/>
              </w:rPr>
              <w:t> </w:t>
            </w:r>
            <w:r w:rsidRPr="00246559">
              <w:rPr>
                <w:i/>
              </w:rPr>
              <w:t>R</w:t>
            </w:r>
            <w:r>
              <w:t>), and the growth parameter (</w:t>
            </w:r>
            <w:r w:rsidR="002B317D">
              <w:rPr>
                <w:position w:val="-6"/>
              </w:rPr>
              <w:pict w14:anchorId="1B62EDD0">
                <v:shape id="_x0000_i1118" type="#_x0000_t75" style="width:34.65pt;height:12.65pt">
                  <v:imagedata r:id="rId134" o:title=""/>
                </v:shape>
              </w:pict>
            </w:r>
            <w:r>
              <w:t xml:space="preserve"> )</w:t>
            </w:r>
          </w:p>
        </w:tc>
      </w:tr>
      <w:tr w:rsidR="00B92D89" w:rsidRPr="00974591" w14:paraId="5B9FA5C3" w14:textId="77777777" w:rsidTr="00A514D2">
        <w:trPr>
          <w:trHeight w:hRule="exact" w:val="858"/>
        </w:trPr>
        <w:tc>
          <w:tcPr>
            <w:tcW w:w="748" w:type="pct"/>
          </w:tcPr>
          <w:p w14:paraId="15994CBB" w14:textId="77777777" w:rsidR="00B92D89" w:rsidRPr="00974591" w:rsidRDefault="002B317D" w:rsidP="00A26BC5">
            <w:pPr>
              <w:jc w:val="both"/>
            </w:pPr>
            <w:r>
              <w:rPr>
                <w:position w:val="-12"/>
              </w:rPr>
              <w:pict w14:anchorId="3D4A1051">
                <v:shape id="_x0000_i1119" type="#_x0000_t75" style="width:17.35pt;height:20pt">
                  <v:imagedata r:id="rId136" o:title=""/>
                </v:shape>
              </w:pict>
            </w:r>
          </w:p>
        </w:tc>
        <w:tc>
          <w:tcPr>
            <w:tcW w:w="4252" w:type="pct"/>
          </w:tcPr>
          <w:p w14:paraId="35215AA8" w14:textId="77777777" w:rsidR="00B92D89" w:rsidRPr="00974591" w:rsidRDefault="00B92D89" w:rsidP="00A26BC5">
            <w:proofErr w:type="gramStart"/>
            <w:r w:rsidRPr="00B25F46">
              <w:rPr>
                <w:i/>
              </w:rPr>
              <w:t>Normal</w:t>
            </w:r>
            <w:r>
              <w:t>(</w:t>
            </w:r>
            <w:proofErr w:type="gramEnd"/>
            <w:r>
              <w:t xml:space="preserve">0,1) </w:t>
            </w:r>
            <w:r w:rsidRPr="00974591">
              <w:t xml:space="preserve">error </w:t>
            </w:r>
            <w:r>
              <w:t xml:space="preserve">component </w:t>
            </w:r>
            <w:r w:rsidRPr="00974591">
              <w:t xml:space="preserve">in </w:t>
            </w:r>
            <w:r>
              <w:t>log-natural mortality rate (</w:t>
            </w:r>
            <w:r w:rsidRPr="00246559">
              <w:rPr>
                <w:i/>
              </w:rPr>
              <w:t>X</w:t>
            </w:r>
            <w:r>
              <w:rPr>
                <w:i/>
              </w:rPr>
              <w:t> </w:t>
            </w:r>
            <w:r w:rsidRPr="00246559">
              <w:rPr>
                <w:i/>
              </w:rPr>
              <w:t>=</w:t>
            </w:r>
            <w:r>
              <w:rPr>
                <w:i/>
              </w:rPr>
              <w:t> </w:t>
            </w:r>
            <w:r w:rsidRPr="00246559">
              <w:rPr>
                <w:i/>
              </w:rPr>
              <w:t>M</w:t>
            </w:r>
            <w:r>
              <w:t>), log-recruitment (</w:t>
            </w:r>
            <w:r w:rsidRPr="00246559">
              <w:rPr>
                <w:i/>
              </w:rPr>
              <w:t>X</w:t>
            </w:r>
            <w:r>
              <w:rPr>
                <w:i/>
              </w:rPr>
              <w:t> </w:t>
            </w:r>
            <w:r w:rsidRPr="00246559">
              <w:rPr>
                <w:i/>
              </w:rPr>
              <w:t>=</w:t>
            </w:r>
            <w:r>
              <w:rPr>
                <w:i/>
              </w:rPr>
              <w:t> </w:t>
            </w:r>
            <w:r w:rsidRPr="00246559">
              <w:rPr>
                <w:i/>
              </w:rPr>
              <w:t>R</w:t>
            </w:r>
            <w:r>
              <w:t>), and the growth parameter (</w:t>
            </w:r>
            <w:r w:rsidR="002B317D">
              <w:rPr>
                <w:position w:val="-6"/>
              </w:rPr>
              <w:pict w14:anchorId="5D60BF67">
                <v:shape id="_x0000_i1120" type="#_x0000_t75" style="width:34.65pt;height:12.65pt">
                  <v:imagedata r:id="rId134" o:title=""/>
                </v:shape>
              </w:pict>
            </w:r>
          </w:p>
        </w:tc>
      </w:tr>
      <w:tr w:rsidR="00B92D89" w:rsidRPr="00974591" w14:paraId="73832C3F" w14:textId="77777777" w:rsidTr="00A26BC5">
        <w:trPr>
          <w:trHeight w:hRule="exact" w:val="450"/>
        </w:trPr>
        <w:tc>
          <w:tcPr>
            <w:tcW w:w="748" w:type="pct"/>
          </w:tcPr>
          <w:p w14:paraId="16A715AA" w14:textId="77777777" w:rsidR="00B92D89" w:rsidRPr="00974591" w:rsidRDefault="002B317D" w:rsidP="00A26BC5">
            <w:pPr>
              <w:jc w:val="both"/>
            </w:pPr>
            <w:r>
              <w:rPr>
                <w:position w:val="-12"/>
              </w:rPr>
              <w:pict w14:anchorId="639BB34C">
                <v:shape id="_x0000_i1121" type="#_x0000_t75" style="width:18.65pt;height:18.65pt">
                  <v:imagedata r:id="rId137" o:title=""/>
                </v:shape>
              </w:pict>
            </w:r>
          </w:p>
        </w:tc>
        <w:tc>
          <w:tcPr>
            <w:tcW w:w="4252" w:type="pct"/>
          </w:tcPr>
          <w:p w14:paraId="22F6DCD9" w14:textId="77777777" w:rsidR="00B92D89" w:rsidRPr="00974591" w:rsidRDefault="00B92D89" w:rsidP="00A26BC5">
            <w:r>
              <w:t xml:space="preserve">Survey coefficient of variation in year </w:t>
            </w:r>
            <w:r w:rsidRPr="00036A83">
              <w:rPr>
                <w:i/>
              </w:rPr>
              <w:t>t</w:t>
            </w:r>
          </w:p>
        </w:tc>
      </w:tr>
      <w:tr w:rsidR="00B92D89" w:rsidRPr="00974591" w14:paraId="0AD0DEA4" w14:textId="77777777" w:rsidTr="00A514D2">
        <w:trPr>
          <w:trHeight w:hRule="exact" w:val="665"/>
        </w:trPr>
        <w:tc>
          <w:tcPr>
            <w:tcW w:w="748" w:type="pct"/>
          </w:tcPr>
          <w:p w14:paraId="0A456EAB" w14:textId="77777777" w:rsidR="00B92D89" w:rsidRPr="00974591" w:rsidRDefault="002B317D" w:rsidP="00A26BC5">
            <w:pPr>
              <w:jc w:val="both"/>
              <w:rPr>
                <w:position w:val="-12"/>
              </w:rPr>
            </w:pPr>
            <w:r>
              <w:rPr>
                <w:position w:val="-10"/>
              </w:rPr>
              <w:pict w14:anchorId="673A657D">
                <v:shape id="_x0000_i1122" type="#_x0000_t75" style="width:16pt;height:18.65pt">
                  <v:imagedata r:id="rId138" o:title=""/>
                </v:shape>
              </w:pict>
            </w:r>
          </w:p>
        </w:tc>
        <w:tc>
          <w:tcPr>
            <w:tcW w:w="4252" w:type="pct"/>
          </w:tcPr>
          <w:p w14:paraId="24B33A50" w14:textId="77777777" w:rsidR="00B92D89" w:rsidRPr="00974591" w:rsidRDefault="00B92D89" w:rsidP="00A26BC5">
            <w:r>
              <w:t>Standard error of proportions-at-age in fishery catch (</w:t>
            </w:r>
            <w:r w:rsidRPr="008C1805">
              <w:rPr>
                <w:i/>
              </w:rPr>
              <w:t>X</w:t>
            </w:r>
            <w:r>
              <w:rPr>
                <w:i/>
              </w:rPr>
              <w:t> </w:t>
            </w:r>
            <w:r w:rsidRPr="008C1805">
              <w:rPr>
                <w:i/>
              </w:rPr>
              <w:t>=</w:t>
            </w:r>
            <w:r>
              <w:rPr>
                <w:i/>
              </w:rPr>
              <w:t> </w:t>
            </w:r>
            <w:r w:rsidRPr="008C1805">
              <w:rPr>
                <w:i/>
              </w:rPr>
              <w:t>F</w:t>
            </w:r>
            <w:r>
              <w:t>) and surveys (</w:t>
            </w:r>
            <w:r w:rsidRPr="008C1805">
              <w:rPr>
                <w:i/>
              </w:rPr>
              <w:t>X</w:t>
            </w:r>
            <w:r>
              <w:rPr>
                <w:i/>
              </w:rPr>
              <w:t> </w:t>
            </w:r>
            <w:r w:rsidRPr="008C1805">
              <w:rPr>
                <w:i/>
              </w:rPr>
              <w:t>=</w:t>
            </w:r>
            <w:r>
              <w:rPr>
                <w:i/>
              </w:rPr>
              <w:t> </w:t>
            </w:r>
            <w:r w:rsidRPr="008C1805">
              <w:rPr>
                <w:i/>
              </w:rPr>
              <w:t>S</w:t>
            </w:r>
            <w:r>
              <w:t>)</w:t>
            </w:r>
          </w:p>
        </w:tc>
      </w:tr>
      <w:tr w:rsidR="00B92D89" w:rsidRPr="00974591" w14:paraId="48C45455" w14:textId="77777777" w:rsidTr="00A26BC5">
        <w:trPr>
          <w:trHeight w:hRule="exact" w:val="450"/>
        </w:trPr>
        <w:tc>
          <w:tcPr>
            <w:tcW w:w="748" w:type="pct"/>
          </w:tcPr>
          <w:p w14:paraId="09F9E950" w14:textId="77777777" w:rsidR="00B92D89" w:rsidRPr="00974591" w:rsidRDefault="002E065B" w:rsidP="00A26BC5">
            <w:pPr>
              <w:jc w:val="both"/>
            </w:pPr>
            <w:r>
              <w:rPr>
                <w:position w:val="-12"/>
              </w:rPr>
              <w:pict w14:anchorId="4654686B">
                <v:shape id="_x0000_i1123" type="#_x0000_t75" style="width:12pt;height:18.65pt">
                  <v:imagedata r:id="rId139" o:title=""/>
                </v:shape>
              </w:pict>
            </w:r>
          </w:p>
        </w:tc>
        <w:tc>
          <w:tcPr>
            <w:tcW w:w="4252" w:type="pct"/>
          </w:tcPr>
          <w:p w14:paraId="53784A39" w14:textId="77777777" w:rsidR="00B92D89" w:rsidRPr="00974591" w:rsidRDefault="00B92D89" w:rsidP="00A26BC5">
            <w:r w:rsidRPr="00974591">
              <w:t xml:space="preserve">Uncorrelated </w:t>
            </w:r>
            <w:proofErr w:type="gramStart"/>
            <w:r w:rsidRPr="00B25F46">
              <w:rPr>
                <w:i/>
              </w:rPr>
              <w:t>Normal</w:t>
            </w:r>
            <w:r>
              <w:t>(</w:t>
            </w:r>
            <w:proofErr w:type="gramEnd"/>
            <w:r>
              <w:t xml:space="preserve">0,1) </w:t>
            </w:r>
            <w:r w:rsidRPr="00974591">
              <w:t>error in log-survey</w:t>
            </w:r>
          </w:p>
        </w:tc>
      </w:tr>
      <w:tr w:rsidR="00B92D89" w:rsidRPr="00974591" w14:paraId="2D5DA1A5" w14:textId="77777777" w:rsidTr="00A26BC5">
        <w:trPr>
          <w:trHeight w:hRule="exact" w:val="450"/>
        </w:trPr>
        <w:tc>
          <w:tcPr>
            <w:tcW w:w="748" w:type="pct"/>
          </w:tcPr>
          <w:p w14:paraId="2EE422BD" w14:textId="77777777" w:rsidR="00B92D89" w:rsidRPr="00974591" w:rsidRDefault="002B317D" w:rsidP="00A26BC5">
            <w:pPr>
              <w:jc w:val="both"/>
              <w:rPr>
                <w:position w:val="-12"/>
              </w:rPr>
            </w:pPr>
            <w:r>
              <w:rPr>
                <w:position w:val="-16"/>
              </w:rPr>
              <w:pict w14:anchorId="2F369BF3">
                <v:shape id="_x0000_i1124" type="#_x0000_t75" style="width:18.65pt;height:22.65pt">
                  <v:imagedata r:id="rId140" o:title=""/>
                </v:shape>
              </w:pict>
            </w:r>
          </w:p>
        </w:tc>
        <w:tc>
          <w:tcPr>
            <w:tcW w:w="4252" w:type="pct"/>
          </w:tcPr>
          <w:p w14:paraId="011568AF" w14:textId="77777777" w:rsidR="00B92D89" w:rsidRPr="00974591" w:rsidRDefault="00B92D89" w:rsidP="00A26BC5">
            <w:r>
              <w:t xml:space="preserve">Uncorrelated </w:t>
            </w:r>
            <w:proofErr w:type="gramStart"/>
            <w:r w:rsidRPr="00B25F46">
              <w:rPr>
                <w:i/>
              </w:rPr>
              <w:t>Normal</w:t>
            </w:r>
            <w:r>
              <w:t>(</w:t>
            </w:r>
            <w:proofErr w:type="gramEnd"/>
            <w:r>
              <w:t>0,1) error in logistic-transformed proportions-at-age</w:t>
            </w:r>
          </w:p>
        </w:tc>
      </w:tr>
      <w:tr w:rsidR="00B92D89" w:rsidRPr="00974591" w14:paraId="6FAF0485" w14:textId="77777777" w:rsidTr="00A26BC5">
        <w:trPr>
          <w:trHeight w:hRule="exact" w:val="450"/>
        </w:trPr>
        <w:tc>
          <w:tcPr>
            <w:tcW w:w="748" w:type="pct"/>
          </w:tcPr>
          <w:p w14:paraId="7C0F06E3" w14:textId="77777777" w:rsidR="00B92D89" w:rsidRPr="00974591" w:rsidRDefault="002B317D" w:rsidP="00A26BC5">
            <w:pPr>
              <w:jc w:val="both"/>
              <w:rPr>
                <w:position w:val="-12"/>
              </w:rPr>
            </w:pPr>
            <w:r>
              <w:rPr>
                <w:position w:val="-12"/>
              </w:rPr>
              <w:pict w14:anchorId="5D099344">
                <v:shape id="_x0000_i1125" type="#_x0000_t75" style="width:18.65pt;height:18.65pt">
                  <v:imagedata r:id="rId141" o:title=""/>
                </v:shape>
              </w:pict>
            </w:r>
          </w:p>
        </w:tc>
        <w:tc>
          <w:tcPr>
            <w:tcW w:w="4252" w:type="pct"/>
          </w:tcPr>
          <w:p w14:paraId="678836E6" w14:textId="77777777" w:rsidR="00B92D89" w:rsidRPr="00974591" w:rsidRDefault="00B92D89" w:rsidP="00A26BC5">
            <w:r>
              <w:t>Zero-centred log-residual of proportion-at-age</w:t>
            </w:r>
          </w:p>
        </w:tc>
      </w:tr>
      <w:tr w:rsidR="00B92D89" w:rsidRPr="00974591" w14:paraId="5DEE29C0" w14:textId="77777777" w:rsidTr="00A26BC5">
        <w:trPr>
          <w:trHeight w:hRule="exact" w:val="450"/>
        </w:trPr>
        <w:tc>
          <w:tcPr>
            <w:tcW w:w="748" w:type="pct"/>
            <w:tcBorders>
              <w:bottom w:val="single" w:sz="4" w:space="0" w:color="auto"/>
            </w:tcBorders>
          </w:tcPr>
          <w:p w14:paraId="284D62E5" w14:textId="77777777" w:rsidR="00B92D89" w:rsidRDefault="002B317D" w:rsidP="00A26BC5">
            <w:pPr>
              <w:jc w:val="both"/>
              <w:rPr>
                <w:position w:val="-12"/>
              </w:rPr>
            </w:pPr>
            <w:r>
              <w:rPr>
                <w:position w:val="-12"/>
              </w:rPr>
              <w:pict w14:anchorId="53637750">
                <v:shape id="_x0000_i1126" type="#_x0000_t75" style="width:18.65pt;height:18.65pt">
                  <v:imagedata r:id="rId142" o:title=""/>
                </v:shape>
              </w:pict>
            </w:r>
          </w:p>
        </w:tc>
        <w:tc>
          <w:tcPr>
            <w:tcW w:w="4252" w:type="pct"/>
            <w:tcBorders>
              <w:bottom w:val="single" w:sz="4" w:space="0" w:color="auto"/>
            </w:tcBorders>
          </w:tcPr>
          <w:p w14:paraId="3BD7B958" w14:textId="77777777" w:rsidR="00B92D89" w:rsidRDefault="00B92D89" w:rsidP="00A26BC5">
            <w:r>
              <w:t xml:space="preserve">Observed proportion-at-age </w:t>
            </w:r>
            <w:r w:rsidRPr="00A701D4">
              <w:rPr>
                <w:i/>
              </w:rPr>
              <w:t>a</w:t>
            </w:r>
            <w:r>
              <w:t xml:space="preserve"> in year </w:t>
            </w:r>
            <w:r w:rsidRPr="00A701D4">
              <w:rPr>
                <w:i/>
              </w:rPr>
              <w:t>t</w:t>
            </w:r>
            <w:r>
              <w:t xml:space="preserve"> catch</w:t>
            </w:r>
          </w:p>
        </w:tc>
      </w:tr>
    </w:tbl>
    <w:p w14:paraId="0AB17E9A" w14:textId="1CB60CE0" w:rsidR="000C6D63" w:rsidRDefault="000C6D63" w:rsidP="00531904">
      <w:pPr>
        <w:pStyle w:val="Tablecaption"/>
      </w:pPr>
    </w:p>
    <w:p w14:paraId="3847CA48" w14:textId="77777777" w:rsidR="00387EC7" w:rsidRDefault="000C6D63">
      <w:pPr>
        <w:spacing w:before="0" w:after="0"/>
        <w:sectPr w:rsidR="00387EC7" w:rsidSect="008E7357">
          <w:headerReference w:type="even" r:id="rId143"/>
          <w:footerReference w:type="default" r:id="rId144"/>
          <w:pgSz w:w="12240" w:h="15840"/>
          <w:pgMar w:top="1440" w:right="1440" w:bottom="1440" w:left="1440" w:header="720" w:footer="744" w:gutter="0"/>
          <w:cols w:space="720"/>
        </w:sectPr>
      </w:pPr>
      <w:r>
        <w:br w:type="page"/>
      </w:r>
    </w:p>
    <w:p w14:paraId="3E13E7F2" w14:textId="616E4955" w:rsidR="00B92D89" w:rsidRPr="00951C33" w:rsidRDefault="00797558" w:rsidP="00797558">
      <w:pPr>
        <w:pStyle w:val="Tablecaption"/>
        <w:rPr>
          <w:i w:val="0"/>
        </w:rPr>
      </w:pPr>
      <w:bookmarkStart w:id="32" w:name="_Toc335915435"/>
      <w:r w:rsidRPr="00951C33">
        <w:rPr>
          <w:i w:val="0"/>
        </w:rPr>
        <w:lastRenderedPageBreak/>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2A259D">
        <w:rPr>
          <w:i w:val="0"/>
          <w:noProof/>
        </w:rPr>
        <w:t>2</w:t>
      </w:r>
      <w:r w:rsidRPr="00951C33">
        <w:rPr>
          <w:i w:val="0"/>
        </w:rPr>
        <w:fldChar w:fldCharType="end"/>
      </w:r>
      <w:r w:rsidR="00387EC7" w:rsidRPr="00951C33">
        <w:rPr>
          <w:i w:val="0"/>
        </w:rPr>
        <w:t>. Operating model parameter values used</w:t>
      </w:r>
      <w:r w:rsidR="000E791F">
        <w:rPr>
          <w:i w:val="0"/>
        </w:rPr>
        <w:t xml:space="preserve"> to specify simulation scenarios</w:t>
      </w:r>
      <w:r w:rsidR="00387EC7" w:rsidRPr="00951C33">
        <w:rPr>
          <w:i w:val="0"/>
        </w:rPr>
        <w:t>.</w:t>
      </w:r>
      <w:r w:rsidR="00871808" w:rsidRPr="00951C33">
        <w:rPr>
          <w:i w:val="0"/>
        </w:rPr>
        <w:t xml:space="preserve"> Equilibrium values in the final three columns are computed using M</w:t>
      </w:r>
      <w:r w:rsidR="002A5254">
        <w:rPr>
          <w:i w:val="0"/>
        </w:rPr>
        <w:t>1983</w:t>
      </w:r>
      <w:r w:rsidR="00871808" w:rsidRPr="00951C33">
        <w:rPr>
          <w:i w:val="0"/>
        </w:rPr>
        <w:t xml:space="preserve"> and the</w:t>
      </w:r>
      <w:r w:rsidR="002A5254">
        <w:rPr>
          <w:i w:val="0"/>
        </w:rPr>
        <w:t xml:space="preserve"> historical</w:t>
      </w:r>
      <w:r w:rsidR="00871808" w:rsidRPr="00951C33">
        <w:rPr>
          <w:i w:val="0"/>
        </w:rPr>
        <w:t xml:space="preserve"> values for </w:t>
      </w:r>
      <w:r w:rsidR="002B317D">
        <w:rPr>
          <w:i w:val="0"/>
          <w:position w:val="-6"/>
        </w:rPr>
        <w:pict w14:anchorId="216CB287">
          <v:shape id="_x0000_i1127" type="#_x0000_t75" style="width:12pt;height:11.35pt">
            <v:imagedata r:id="rId16" o:title=""/>
          </v:shape>
        </w:pict>
      </w:r>
      <w:r w:rsidR="00871808" w:rsidRPr="00951C33">
        <w:rPr>
          <w:i w:val="0"/>
        </w:rPr>
        <w:t>.</w:t>
      </w:r>
      <w:r w:rsidR="002A5254">
        <w:rPr>
          <w:i w:val="0"/>
        </w:rPr>
        <w:t xml:space="preserve"> Biomass</w:t>
      </w:r>
      <w:r w:rsidR="00791663">
        <w:rPr>
          <w:i w:val="0"/>
        </w:rPr>
        <w:t xml:space="preserve"> columns B</w:t>
      </w:r>
      <w:r w:rsidR="00791663" w:rsidRPr="00791663">
        <w:rPr>
          <w:i w:val="0"/>
          <w:vertAlign w:val="subscript"/>
        </w:rPr>
        <w:t>0</w:t>
      </w:r>
      <w:r w:rsidR="00791663">
        <w:rPr>
          <w:i w:val="0"/>
        </w:rPr>
        <w:t>, B</w:t>
      </w:r>
      <w:r w:rsidR="00791663" w:rsidRPr="00791663">
        <w:rPr>
          <w:i w:val="0"/>
          <w:vertAlign w:val="subscript"/>
        </w:rPr>
        <w:t>MSY</w:t>
      </w:r>
      <w:r w:rsidR="00791663">
        <w:rPr>
          <w:i w:val="0"/>
        </w:rPr>
        <w:t xml:space="preserve"> and MSY are</w:t>
      </w:r>
      <w:r w:rsidR="002A5254">
        <w:rPr>
          <w:i w:val="0"/>
        </w:rPr>
        <w:t xml:space="preserve"> in units of Kt.</w:t>
      </w:r>
      <w:bookmarkEnd w:id="32"/>
    </w:p>
    <w:tbl>
      <w:tblPr>
        <w:tblpPr w:leftFromText="180" w:rightFromText="180" w:vertAnchor="page" w:horzAnchor="page" w:tblpX="2649" w:tblpY="3235"/>
        <w:tblW w:w="4076" w:type="pct"/>
        <w:tblLook w:val="04A0" w:firstRow="1" w:lastRow="0" w:firstColumn="1" w:lastColumn="0" w:noHBand="0" w:noVBand="1"/>
      </w:tblPr>
      <w:tblGrid>
        <w:gridCol w:w="1447"/>
        <w:gridCol w:w="875"/>
        <w:gridCol w:w="939"/>
        <w:gridCol w:w="743"/>
        <w:gridCol w:w="750"/>
        <w:gridCol w:w="750"/>
        <w:gridCol w:w="750"/>
        <w:gridCol w:w="750"/>
        <w:gridCol w:w="750"/>
        <w:gridCol w:w="750"/>
        <w:gridCol w:w="750"/>
        <w:gridCol w:w="750"/>
        <w:gridCol w:w="737"/>
      </w:tblGrid>
      <w:tr w:rsidR="00DA49ED" w:rsidRPr="00387EC7" w14:paraId="13E383CF" w14:textId="77777777" w:rsidTr="00DA49ED">
        <w:trPr>
          <w:trHeight w:val="271"/>
        </w:trPr>
        <w:tc>
          <w:tcPr>
            <w:tcW w:w="674" w:type="pct"/>
            <w:tcBorders>
              <w:top w:val="single" w:sz="4" w:space="0" w:color="auto"/>
              <w:left w:val="nil"/>
              <w:bottom w:val="single" w:sz="4" w:space="0" w:color="auto"/>
              <w:right w:val="nil"/>
            </w:tcBorders>
            <w:shd w:val="clear" w:color="auto" w:fill="auto"/>
            <w:noWrap/>
            <w:vAlign w:val="bottom"/>
            <w:hideMark/>
          </w:tcPr>
          <w:p w14:paraId="7BD7E0E2" w14:textId="77777777" w:rsidR="00DA49ED" w:rsidRPr="00387EC7" w:rsidRDefault="00DA49ED" w:rsidP="00DA49ED">
            <w:pPr>
              <w:spacing w:before="0" w:after="0"/>
              <w:jc w:val="center"/>
              <w:rPr>
                <w:rFonts w:ascii="Calibri" w:hAnsi="Calibri"/>
                <w:color w:val="000000"/>
                <w:sz w:val="20"/>
              </w:rPr>
            </w:pPr>
            <w:r w:rsidRPr="00387EC7">
              <w:rPr>
                <w:rFonts w:ascii="Calibri" w:hAnsi="Calibri"/>
                <w:color w:val="000000"/>
                <w:sz w:val="20"/>
              </w:rPr>
              <w:t>Scenario</w:t>
            </w:r>
          </w:p>
        </w:tc>
        <w:tc>
          <w:tcPr>
            <w:tcW w:w="407" w:type="pct"/>
            <w:tcBorders>
              <w:top w:val="single" w:sz="4" w:space="0" w:color="auto"/>
              <w:left w:val="nil"/>
              <w:bottom w:val="single" w:sz="4" w:space="0" w:color="auto"/>
              <w:right w:val="nil"/>
            </w:tcBorders>
            <w:shd w:val="clear" w:color="auto" w:fill="auto"/>
            <w:noWrap/>
            <w:vAlign w:val="bottom"/>
            <w:hideMark/>
          </w:tcPr>
          <w:p w14:paraId="23DB468C" w14:textId="77777777" w:rsidR="00DA49ED" w:rsidRPr="00387EC7" w:rsidRDefault="00DA49ED" w:rsidP="00DA49ED">
            <w:pPr>
              <w:spacing w:before="0" w:after="0"/>
              <w:jc w:val="center"/>
              <w:rPr>
                <w:rFonts w:ascii="Calibri" w:hAnsi="Calibri"/>
                <w:color w:val="000000"/>
                <w:sz w:val="20"/>
              </w:rPr>
            </w:pPr>
            <w:r w:rsidRPr="00387EC7">
              <w:rPr>
                <w:rFonts w:ascii="Calibri" w:hAnsi="Calibri"/>
                <w:color w:val="000000"/>
                <w:sz w:val="20"/>
              </w:rPr>
              <w:t>B</w:t>
            </w:r>
            <w:r w:rsidRPr="00FD6267">
              <w:rPr>
                <w:rFonts w:ascii="Calibri" w:hAnsi="Calibri"/>
                <w:color w:val="000000"/>
                <w:sz w:val="20"/>
                <w:vertAlign w:val="subscript"/>
              </w:rPr>
              <w:t>0</w:t>
            </w:r>
          </w:p>
        </w:tc>
        <w:tc>
          <w:tcPr>
            <w:tcW w:w="437" w:type="pct"/>
            <w:tcBorders>
              <w:top w:val="single" w:sz="4" w:space="0" w:color="auto"/>
              <w:left w:val="nil"/>
              <w:bottom w:val="single" w:sz="4" w:space="0" w:color="auto"/>
              <w:right w:val="nil"/>
            </w:tcBorders>
            <w:shd w:val="clear" w:color="auto" w:fill="auto"/>
            <w:noWrap/>
            <w:vAlign w:val="bottom"/>
            <w:hideMark/>
          </w:tcPr>
          <w:p w14:paraId="2E2E39DC" w14:textId="77777777" w:rsidR="00DA49ED" w:rsidRPr="00387EC7" w:rsidRDefault="00DA49ED" w:rsidP="00DA49ED">
            <w:pPr>
              <w:spacing w:before="0" w:after="0"/>
              <w:jc w:val="center"/>
              <w:rPr>
                <w:rFonts w:ascii="Calibri" w:hAnsi="Calibri"/>
                <w:color w:val="000000"/>
                <w:sz w:val="20"/>
              </w:rPr>
            </w:pPr>
            <w:proofErr w:type="spellStart"/>
            <w:r>
              <w:rPr>
                <w:rFonts w:ascii="Calibri" w:hAnsi="Calibri"/>
                <w:color w:val="000000"/>
                <w:sz w:val="20"/>
              </w:rPr>
              <w:t>avgR</w:t>
            </w:r>
            <w:proofErr w:type="spellEnd"/>
          </w:p>
        </w:tc>
        <w:tc>
          <w:tcPr>
            <w:tcW w:w="346" w:type="pct"/>
            <w:tcBorders>
              <w:top w:val="single" w:sz="4" w:space="0" w:color="auto"/>
              <w:left w:val="nil"/>
              <w:bottom w:val="single" w:sz="4" w:space="0" w:color="auto"/>
              <w:right w:val="nil"/>
            </w:tcBorders>
            <w:shd w:val="clear" w:color="auto" w:fill="auto"/>
            <w:noWrap/>
            <w:vAlign w:val="bottom"/>
            <w:hideMark/>
          </w:tcPr>
          <w:p w14:paraId="3E6E6DF6" w14:textId="77777777" w:rsidR="00DA49ED" w:rsidRPr="00387EC7" w:rsidRDefault="00DA49ED" w:rsidP="00DA49ED">
            <w:pPr>
              <w:spacing w:before="0" w:after="0"/>
              <w:jc w:val="center"/>
              <w:rPr>
                <w:rFonts w:ascii="Calibri" w:hAnsi="Calibri"/>
                <w:color w:val="000000"/>
                <w:sz w:val="20"/>
              </w:rPr>
            </w:pPr>
            <w:r w:rsidRPr="00387EC7">
              <w:rPr>
                <w:rFonts w:ascii="Calibri" w:hAnsi="Calibri"/>
                <w:color w:val="000000"/>
                <w:sz w:val="20"/>
              </w:rPr>
              <w:t>M</w:t>
            </w:r>
            <w:r w:rsidRPr="00387EC7">
              <w:rPr>
                <w:rFonts w:ascii="Calibri" w:hAnsi="Calibri"/>
                <w:color w:val="000000"/>
                <w:sz w:val="20"/>
                <w:vertAlign w:val="subscript"/>
              </w:rPr>
              <w:t>19</w:t>
            </w:r>
            <w:r>
              <w:rPr>
                <w:rFonts w:ascii="Calibri" w:hAnsi="Calibri"/>
                <w:color w:val="000000"/>
                <w:sz w:val="20"/>
                <w:vertAlign w:val="subscript"/>
              </w:rPr>
              <w:t>83</w:t>
            </w:r>
          </w:p>
        </w:tc>
        <w:tc>
          <w:tcPr>
            <w:tcW w:w="349" w:type="pct"/>
            <w:tcBorders>
              <w:top w:val="single" w:sz="4" w:space="0" w:color="auto"/>
              <w:left w:val="nil"/>
              <w:bottom w:val="single" w:sz="4" w:space="0" w:color="auto"/>
              <w:right w:val="nil"/>
            </w:tcBorders>
            <w:shd w:val="clear" w:color="auto" w:fill="auto"/>
            <w:noWrap/>
            <w:vAlign w:val="bottom"/>
            <w:hideMark/>
          </w:tcPr>
          <w:p w14:paraId="2D7D4352" w14:textId="77777777" w:rsidR="00DA49ED" w:rsidRPr="00B56B37" w:rsidRDefault="00DA49ED" w:rsidP="00DA49ED">
            <w:pPr>
              <w:spacing w:before="0" w:after="0"/>
              <w:jc w:val="center"/>
              <w:rPr>
                <w:rFonts w:ascii="Calibri" w:hAnsi="Calibri"/>
                <w:color w:val="000000"/>
                <w:sz w:val="20"/>
                <w:vertAlign w:val="subscript"/>
              </w:rPr>
            </w:pPr>
            <w:r>
              <w:rPr>
                <w:rFonts w:ascii="Calibri" w:hAnsi="Calibri"/>
                <w:color w:val="000000"/>
                <w:sz w:val="20"/>
              </w:rPr>
              <w:t>M</w:t>
            </w:r>
            <w:r>
              <w:rPr>
                <w:rFonts w:ascii="Calibri" w:hAnsi="Calibri"/>
                <w:color w:val="000000"/>
                <w:sz w:val="20"/>
                <w:vertAlign w:val="subscript"/>
              </w:rPr>
              <w:t>2016</w:t>
            </w:r>
          </w:p>
        </w:tc>
        <w:tc>
          <w:tcPr>
            <w:tcW w:w="349" w:type="pct"/>
            <w:tcBorders>
              <w:top w:val="single" w:sz="4" w:space="0" w:color="auto"/>
              <w:left w:val="nil"/>
              <w:bottom w:val="single" w:sz="4" w:space="0" w:color="auto"/>
              <w:right w:val="nil"/>
            </w:tcBorders>
            <w:shd w:val="clear" w:color="auto" w:fill="auto"/>
            <w:noWrap/>
            <w:vAlign w:val="bottom"/>
            <w:hideMark/>
          </w:tcPr>
          <w:p w14:paraId="398C692C" w14:textId="77777777" w:rsidR="00DA49ED" w:rsidRPr="00387EC7" w:rsidRDefault="00DA49ED" w:rsidP="00DA49ED">
            <w:pPr>
              <w:spacing w:before="0" w:after="0"/>
              <w:jc w:val="center"/>
              <w:rPr>
                <w:rFonts w:ascii="Calibri" w:hAnsi="Calibri"/>
                <w:color w:val="000000"/>
                <w:sz w:val="20"/>
              </w:rPr>
            </w:pPr>
            <w:r w:rsidRPr="00387EC7">
              <w:rPr>
                <w:rFonts w:ascii="Calibri" w:hAnsi="Calibri"/>
                <w:color w:val="000000"/>
                <w:sz w:val="20"/>
              </w:rPr>
              <w:t>M</w:t>
            </w:r>
            <w:r>
              <w:rPr>
                <w:rFonts w:ascii="Calibri" w:hAnsi="Calibri"/>
                <w:color w:val="000000"/>
                <w:sz w:val="20"/>
                <w:vertAlign w:val="subscript"/>
              </w:rPr>
              <w:t>2036</w:t>
            </w:r>
          </w:p>
        </w:tc>
        <w:tc>
          <w:tcPr>
            <w:tcW w:w="349" w:type="pct"/>
            <w:tcBorders>
              <w:top w:val="single" w:sz="4" w:space="0" w:color="auto"/>
              <w:left w:val="nil"/>
              <w:bottom w:val="single" w:sz="4" w:space="0" w:color="auto"/>
              <w:right w:val="nil"/>
            </w:tcBorders>
            <w:vAlign w:val="bottom"/>
          </w:tcPr>
          <w:p w14:paraId="5AAB824B" w14:textId="77777777" w:rsidR="00DA49ED" w:rsidRPr="00FE515D" w:rsidRDefault="002B317D" w:rsidP="00DA49ED">
            <w:pPr>
              <w:spacing w:before="0" w:after="0"/>
              <w:jc w:val="center"/>
              <w:rPr>
                <w:position w:val="-10"/>
              </w:rPr>
            </w:pPr>
            <w:r>
              <w:rPr>
                <w:position w:val="-10"/>
              </w:rPr>
              <w:pict w14:anchorId="21C96DD1">
                <v:shape id="_x0000_i1128" type="#_x0000_t75" style="width:20.65pt;height:16pt">
                  <v:imagedata r:id="rId145" o:title=""/>
                </v:shape>
              </w:pict>
            </w:r>
          </w:p>
        </w:tc>
        <w:tc>
          <w:tcPr>
            <w:tcW w:w="349" w:type="pct"/>
            <w:tcBorders>
              <w:top w:val="single" w:sz="4" w:space="0" w:color="auto"/>
              <w:left w:val="nil"/>
              <w:bottom w:val="single" w:sz="4" w:space="0" w:color="auto"/>
              <w:right w:val="nil"/>
            </w:tcBorders>
            <w:vAlign w:val="bottom"/>
          </w:tcPr>
          <w:p w14:paraId="00B251C3" w14:textId="77777777" w:rsidR="00DA49ED" w:rsidRPr="00FE515D" w:rsidRDefault="002B317D" w:rsidP="00DA49ED">
            <w:pPr>
              <w:spacing w:before="0" w:after="0"/>
              <w:jc w:val="center"/>
              <w:rPr>
                <w:position w:val="-10"/>
              </w:rPr>
            </w:pPr>
            <w:r>
              <w:rPr>
                <w:position w:val="-10"/>
              </w:rPr>
              <w:pict w14:anchorId="4786A931">
                <v:shape id="_x0000_i1129" type="#_x0000_t75" style="width:19.35pt;height:16pt">
                  <v:imagedata r:id="rId146" o:title=""/>
                </v:shape>
              </w:pict>
            </w:r>
          </w:p>
        </w:tc>
        <w:tc>
          <w:tcPr>
            <w:tcW w:w="349" w:type="pct"/>
            <w:tcBorders>
              <w:top w:val="single" w:sz="4" w:space="0" w:color="auto"/>
              <w:left w:val="nil"/>
              <w:bottom w:val="single" w:sz="4" w:space="0" w:color="auto"/>
              <w:right w:val="nil"/>
            </w:tcBorders>
            <w:shd w:val="clear" w:color="auto" w:fill="auto"/>
            <w:noWrap/>
            <w:vAlign w:val="bottom"/>
            <w:hideMark/>
          </w:tcPr>
          <w:p w14:paraId="53F76980" w14:textId="77777777" w:rsidR="00DA49ED" w:rsidRPr="00387EC7" w:rsidRDefault="002B317D" w:rsidP="00DA49ED">
            <w:pPr>
              <w:spacing w:before="0" w:after="0"/>
              <w:jc w:val="center"/>
              <w:rPr>
                <w:rFonts w:ascii="Calibri" w:hAnsi="Calibri"/>
                <w:color w:val="000000"/>
                <w:sz w:val="20"/>
              </w:rPr>
            </w:pPr>
            <w:r>
              <w:rPr>
                <w:position w:val="-10"/>
              </w:rPr>
              <w:pict w14:anchorId="14159478">
                <v:shape id="_x0000_i1130" type="#_x0000_t75" style="width:17.35pt;height:16pt">
                  <v:imagedata r:id="rId147" o:title=""/>
                </v:shape>
              </w:pict>
            </w:r>
          </w:p>
        </w:tc>
        <w:tc>
          <w:tcPr>
            <w:tcW w:w="349" w:type="pct"/>
            <w:tcBorders>
              <w:top w:val="single" w:sz="4" w:space="0" w:color="auto"/>
              <w:left w:val="nil"/>
              <w:bottom w:val="single" w:sz="4" w:space="0" w:color="auto"/>
              <w:right w:val="nil"/>
            </w:tcBorders>
            <w:vAlign w:val="bottom"/>
          </w:tcPr>
          <w:p w14:paraId="55972E2A" w14:textId="77777777" w:rsidR="00DA49ED" w:rsidRPr="005D0635" w:rsidRDefault="00DA49ED" w:rsidP="00DA49ED">
            <w:pPr>
              <w:spacing w:before="0" w:after="0"/>
              <w:jc w:val="center"/>
              <w:rPr>
                <w:rFonts w:ascii="Calibri" w:hAnsi="Calibri"/>
                <w:color w:val="000000"/>
                <w:position w:val="-12"/>
                <w:sz w:val="20"/>
              </w:rPr>
            </w:pPr>
            <w:r>
              <w:rPr>
                <w:rFonts w:ascii="Calibri" w:hAnsi="Calibri"/>
                <w:color w:val="000000"/>
                <w:position w:val="-12"/>
                <w:sz w:val="20"/>
              </w:rPr>
              <w:t>q</w:t>
            </w:r>
          </w:p>
        </w:tc>
        <w:tc>
          <w:tcPr>
            <w:tcW w:w="349" w:type="pct"/>
            <w:tcBorders>
              <w:top w:val="single" w:sz="4" w:space="0" w:color="auto"/>
              <w:left w:val="nil"/>
              <w:bottom w:val="single" w:sz="4" w:space="0" w:color="auto"/>
              <w:right w:val="nil"/>
            </w:tcBorders>
            <w:shd w:val="clear" w:color="auto" w:fill="auto"/>
            <w:noWrap/>
            <w:vAlign w:val="bottom"/>
            <w:hideMark/>
          </w:tcPr>
          <w:p w14:paraId="23D2DE52" w14:textId="77777777" w:rsidR="00DA49ED" w:rsidRPr="00387EC7" w:rsidRDefault="002B317D" w:rsidP="00DA49ED">
            <w:pPr>
              <w:spacing w:before="0" w:after="0"/>
              <w:jc w:val="center"/>
              <w:rPr>
                <w:rFonts w:ascii="Calibri" w:hAnsi="Calibri"/>
                <w:color w:val="000000"/>
                <w:sz w:val="20"/>
              </w:rPr>
            </w:pPr>
            <w:r>
              <w:rPr>
                <w:rFonts w:ascii="Calibri" w:hAnsi="Calibri"/>
                <w:color w:val="000000"/>
                <w:position w:val="-12"/>
                <w:sz w:val="20"/>
              </w:rPr>
              <w:pict w14:anchorId="1AED8701">
                <v:shape id="_x0000_i1131" type="#_x0000_t75" style="width:12.65pt;height:18.65pt">
                  <v:imagedata r:id="rId148" o:title=""/>
                </v:shape>
              </w:pict>
            </w:r>
          </w:p>
        </w:tc>
        <w:tc>
          <w:tcPr>
            <w:tcW w:w="349" w:type="pct"/>
            <w:tcBorders>
              <w:top w:val="single" w:sz="4" w:space="0" w:color="auto"/>
              <w:left w:val="nil"/>
              <w:bottom w:val="single" w:sz="4" w:space="0" w:color="auto"/>
              <w:right w:val="nil"/>
            </w:tcBorders>
            <w:shd w:val="clear" w:color="auto" w:fill="auto"/>
            <w:noWrap/>
            <w:vAlign w:val="bottom"/>
            <w:hideMark/>
          </w:tcPr>
          <w:p w14:paraId="6BA7BA31" w14:textId="77777777" w:rsidR="00DA49ED" w:rsidRPr="00387EC7" w:rsidRDefault="002E065B" w:rsidP="00DA49ED">
            <w:pPr>
              <w:spacing w:before="0" w:after="0"/>
              <w:jc w:val="center"/>
              <w:rPr>
                <w:rFonts w:ascii="Calibri" w:hAnsi="Calibri"/>
                <w:color w:val="000000"/>
                <w:sz w:val="20"/>
              </w:rPr>
            </w:pPr>
            <w:r>
              <w:rPr>
                <w:rFonts w:ascii="Calibri" w:hAnsi="Calibri"/>
                <w:color w:val="000000"/>
                <w:position w:val="-12"/>
                <w:sz w:val="20"/>
              </w:rPr>
              <w:pict w14:anchorId="2560E8D0">
                <v:shape id="_x0000_i1132" type="#_x0000_t75" style="width:16pt;height:20pt">
                  <v:imagedata r:id="rId149" o:title=""/>
                </v:shape>
              </w:pict>
            </w:r>
          </w:p>
        </w:tc>
        <w:tc>
          <w:tcPr>
            <w:tcW w:w="343" w:type="pct"/>
            <w:tcBorders>
              <w:top w:val="single" w:sz="4" w:space="0" w:color="auto"/>
              <w:left w:val="nil"/>
              <w:bottom w:val="single" w:sz="4" w:space="0" w:color="auto"/>
              <w:right w:val="nil"/>
            </w:tcBorders>
            <w:shd w:val="clear" w:color="auto" w:fill="auto"/>
            <w:noWrap/>
            <w:vAlign w:val="bottom"/>
            <w:hideMark/>
          </w:tcPr>
          <w:p w14:paraId="1C9ED1CE" w14:textId="77777777" w:rsidR="00DA49ED" w:rsidRPr="00387EC7" w:rsidRDefault="002B317D" w:rsidP="00DA49ED">
            <w:pPr>
              <w:spacing w:before="0" w:after="0"/>
              <w:jc w:val="center"/>
              <w:rPr>
                <w:rFonts w:ascii="Calibri" w:hAnsi="Calibri"/>
                <w:color w:val="000000"/>
                <w:sz w:val="20"/>
              </w:rPr>
            </w:pPr>
            <w:r>
              <w:rPr>
                <w:rFonts w:ascii="Calibri" w:hAnsi="Calibri"/>
                <w:color w:val="000000"/>
                <w:position w:val="-12"/>
                <w:sz w:val="20"/>
              </w:rPr>
              <w:pict w14:anchorId="11D036ED">
                <v:shape id="_x0000_i1133" type="#_x0000_t75" style="width:14.65pt;height:20pt">
                  <v:imagedata r:id="rId150" o:title=""/>
                </v:shape>
              </w:pict>
            </w:r>
          </w:p>
        </w:tc>
      </w:tr>
      <w:tr w:rsidR="00DA49ED" w:rsidRPr="00387EC7" w14:paraId="7E2B958D" w14:textId="77777777" w:rsidTr="00DA49ED">
        <w:trPr>
          <w:trHeight w:val="298"/>
        </w:trPr>
        <w:tc>
          <w:tcPr>
            <w:tcW w:w="674" w:type="pct"/>
            <w:tcBorders>
              <w:top w:val="nil"/>
              <w:left w:val="nil"/>
              <w:bottom w:val="nil"/>
              <w:right w:val="nil"/>
            </w:tcBorders>
            <w:shd w:val="clear" w:color="auto" w:fill="auto"/>
            <w:noWrap/>
            <w:vAlign w:val="bottom"/>
            <w:hideMark/>
          </w:tcPr>
          <w:p w14:paraId="1A4469FA"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ConM_.16R</w:t>
            </w:r>
          </w:p>
        </w:tc>
        <w:tc>
          <w:tcPr>
            <w:tcW w:w="407" w:type="pct"/>
            <w:tcBorders>
              <w:top w:val="nil"/>
              <w:left w:val="nil"/>
              <w:bottom w:val="nil"/>
              <w:right w:val="nil"/>
            </w:tcBorders>
            <w:shd w:val="clear" w:color="auto" w:fill="auto"/>
            <w:noWrap/>
            <w:vAlign w:val="bottom"/>
            <w:hideMark/>
          </w:tcPr>
          <w:p w14:paraId="4DA26420"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1388.07</w:t>
            </w:r>
          </w:p>
        </w:tc>
        <w:tc>
          <w:tcPr>
            <w:tcW w:w="437" w:type="pct"/>
            <w:tcBorders>
              <w:top w:val="nil"/>
              <w:left w:val="nil"/>
              <w:bottom w:val="nil"/>
              <w:right w:val="nil"/>
            </w:tcBorders>
            <w:shd w:val="clear" w:color="auto" w:fill="auto"/>
            <w:noWrap/>
            <w:vAlign w:val="bottom"/>
            <w:hideMark/>
          </w:tcPr>
          <w:p w14:paraId="69E80454"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254.3</w:t>
            </w:r>
          </w:p>
        </w:tc>
        <w:tc>
          <w:tcPr>
            <w:tcW w:w="346" w:type="pct"/>
            <w:tcBorders>
              <w:top w:val="nil"/>
              <w:left w:val="nil"/>
              <w:bottom w:val="nil"/>
              <w:right w:val="nil"/>
            </w:tcBorders>
            <w:shd w:val="clear" w:color="auto" w:fill="auto"/>
            <w:noWrap/>
            <w:vAlign w:val="bottom"/>
            <w:hideMark/>
          </w:tcPr>
          <w:p w14:paraId="04FAE927"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0.39</w:t>
            </w:r>
          </w:p>
        </w:tc>
        <w:tc>
          <w:tcPr>
            <w:tcW w:w="349" w:type="pct"/>
            <w:tcBorders>
              <w:top w:val="nil"/>
              <w:left w:val="nil"/>
              <w:bottom w:val="nil"/>
              <w:right w:val="nil"/>
            </w:tcBorders>
            <w:shd w:val="clear" w:color="auto" w:fill="auto"/>
            <w:noWrap/>
            <w:vAlign w:val="bottom"/>
            <w:hideMark/>
          </w:tcPr>
          <w:p w14:paraId="28CF4075"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31E88054"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0.28</w:t>
            </w:r>
          </w:p>
        </w:tc>
        <w:tc>
          <w:tcPr>
            <w:tcW w:w="349" w:type="pct"/>
            <w:tcBorders>
              <w:top w:val="nil"/>
              <w:left w:val="nil"/>
              <w:bottom w:val="nil"/>
              <w:right w:val="nil"/>
            </w:tcBorders>
            <w:vAlign w:val="bottom"/>
          </w:tcPr>
          <w:p w14:paraId="3F8FD65B" w14:textId="77777777" w:rsidR="00DA49ED" w:rsidRDefault="00DA49ED" w:rsidP="00DA49ED">
            <w:pPr>
              <w:spacing w:before="0" w:after="0"/>
              <w:jc w:val="center"/>
              <w:rPr>
                <w:rFonts w:ascii="Calibri" w:hAnsi="Calibri"/>
                <w:color w:val="000000"/>
                <w:sz w:val="20"/>
              </w:rPr>
            </w:pPr>
            <w:r>
              <w:rPr>
                <w:rFonts w:ascii="Calibri" w:hAnsi="Calibri"/>
                <w:color w:val="000000"/>
                <w:sz w:val="20"/>
              </w:rPr>
              <w:t>0.255</w:t>
            </w:r>
          </w:p>
        </w:tc>
        <w:tc>
          <w:tcPr>
            <w:tcW w:w="349" w:type="pct"/>
            <w:tcBorders>
              <w:top w:val="nil"/>
              <w:left w:val="nil"/>
              <w:bottom w:val="nil"/>
              <w:right w:val="nil"/>
            </w:tcBorders>
            <w:vAlign w:val="bottom"/>
          </w:tcPr>
          <w:p w14:paraId="0C1F319C" w14:textId="77777777" w:rsidR="00DA49ED" w:rsidRDefault="00DA49ED" w:rsidP="00DA49ED">
            <w:pPr>
              <w:spacing w:before="0" w:after="0"/>
              <w:jc w:val="center"/>
              <w:rPr>
                <w:rFonts w:ascii="Calibri" w:hAnsi="Calibri"/>
                <w:color w:val="000000"/>
                <w:sz w:val="20"/>
              </w:rPr>
            </w:pPr>
            <w:r>
              <w:rPr>
                <w:rFonts w:ascii="Calibri" w:hAnsi="Calibri"/>
                <w:color w:val="000000"/>
                <w:sz w:val="20"/>
              </w:rPr>
              <w:t>0.534</w:t>
            </w:r>
          </w:p>
        </w:tc>
        <w:tc>
          <w:tcPr>
            <w:tcW w:w="349" w:type="pct"/>
            <w:tcBorders>
              <w:top w:val="nil"/>
              <w:left w:val="nil"/>
              <w:bottom w:val="nil"/>
              <w:right w:val="nil"/>
            </w:tcBorders>
            <w:shd w:val="clear" w:color="auto" w:fill="auto"/>
            <w:noWrap/>
            <w:vAlign w:val="bottom"/>
            <w:hideMark/>
          </w:tcPr>
          <w:p w14:paraId="23BEEB44"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0.428</w:t>
            </w:r>
          </w:p>
        </w:tc>
        <w:tc>
          <w:tcPr>
            <w:tcW w:w="349" w:type="pct"/>
            <w:tcBorders>
              <w:top w:val="nil"/>
              <w:left w:val="nil"/>
              <w:bottom w:val="nil"/>
              <w:right w:val="nil"/>
            </w:tcBorders>
            <w:vAlign w:val="bottom"/>
          </w:tcPr>
          <w:p w14:paraId="6E544F04" w14:textId="77777777" w:rsidR="00DA49ED" w:rsidRDefault="00DA49ED" w:rsidP="00DA49ED">
            <w:pPr>
              <w:spacing w:before="0" w:after="0"/>
              <w:jc w:val="center"/>
              <w:rPr>
                <w:rFonts w:ascii="Calibri" w:hAnsi="Calibri"/>
                <w:color w:val="000000"/>
                <w:sz w:val="20"/>
              </w:rPr>
            </w:pPr>
            <w:r>
              <w:rPr>
                <w:rFonts w:ascii="Calibri" w:hAnsi="Calibri"/>
                <w:color w:val="000000"/>
                <w:sz w:val="20"/>
              </w:rPr>
              <w:t>0.817</w:t>
            </w:r>
          </w:p>
        </w:tc>
        <w:tc>
          <w:tcPr>
            <w:tcW w:w="349" w:type="pct"/>
            <w:tcBorders>
              <w:top w:val="nil"/>
              <w:left w:val="nil"/>
              <w:bottom w:val="nil"/>
              <w:right w:val="nil"/>
            </w:tcBorders>
            <w:shd w:val="clear" w:color="auto" w:fill="auto"/>
            <w:noWrap/>
            <w:vAlign w:val="bottom"/>
            <w:hideMark/>
          </w:tcPr>
          <w:p w14:paraId="336838F3"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405D9CB7"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0.247</w:t>
            </w:r>
          </w:p>
        </w:tc>
        <w:tc>
          <w:tcPr>
            <w:tcW w:w="343" w:type="pct"/>
            <w:tcBorders>
              <w:top w:val="nil"/>
              <w:left w:val="nil"/>
              <w:bottom w:val="nil"/>
              <w:right w:val="nil"/>
            </w:tcBorders>
            <w:shd w:val="clear" w:color="auto" w:fill="auto"/>
            <w:noWrap/>
            <w:vAlign w:val="bottom"/>
            <w:hideMark/>
          </w:tcPr>
          <w:p w14:paraId="6251FB89"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0.247</w:t>
            </w:r>
          </w:p>
        </w:tc>
      </w:tr>
      <w:tr w:rsidR="00DA49ED" w:rsidRPr="00387EC7" w14:paraId="08E724B9" w14:textId="77777777" w:rsidTr="00DA49ED">
        <w:trPr>
          <w:trHeight w:val="251"/>
        </w:trPr>
        <w:tc>
          <w:tcPr>
            <w:tcW w:w="674" w:type="pct"/>
            <w:tcBorders>
              <w:top w:val="nil"/>
              <w:left w:val="nil"/>
              <w:bottom w:val="nil"/>
              <w:right w:val="nil"/>
            </w:tcBorders>
            <w:shd w:val="clear" w:color="auto" w:fill="auto"/>
            <w:noWrap/>
            <w:vAlign w:val="bottom"/>
            <w:hideMark/>
          </w:tcPr>
          <w:p w14:paraId="691539CE"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pM40_.16R</w:t>
            </w:r>
          </w:p>
        </w:tc>
        <w:tc>
          <w:tcPr>
            <w:tcW w:w="407" w:type="pct"/>
            <w:tcBorders>
              <w:top w:val="nil"/>
              <w:left w:val="nil"/>
              <w:bottom w:val="nil"/>
              <w:right w:val="nil"/>
            </w:tcBorders>
            <w:shd w:val="clear" w:color="auto" w:fill="auto"/>
            <w:noWrap/>
            <w:vAlign w:val="bottom"/>
            <w:hideMark/>
          </w:tcPr>
          <w:p w14:paraId="6E579024" w14:textId="77777777" w:rsidR="00DA49ED" w:rsidRPr="00387EC7" w:rsidRDefault="00DA49ED" w:rsidP="00DA49ED">
            <w:pPr>
              <w:spacing w:before="0" w:after="0"/>
              <w:jc w:val="center"/>
              <w:rPr>
                <w:rFonts w:ascii="Calibri" w:hAnsi="Calibri"/>
                <w:color w:val="000000"/>
                <w:sz w:val="20"/>
              </w:rPr>
            </w:pPr>
            <w:r w:rsidRPr="00FD4A36">
              <w:rPr>
                <w:rFonts w:ascii="Calibri" w:hAnsi="Calibri"/>
                <w:color w:val="000000"/>
                <w:sz w:val="20"/>
              </w:rPr>
              <w:t>1388.07</w:t>
            </w:r>
          </w:p>
        </w:tc>
        <w:tc>
          <w:tcPr>
            <w:tcW w:w="437" w:type="pct"/>
            <w:tcBorders>
              <w:top w:val="nil"/>
              <w:left w:val="nil"/>
              <w:bottom w:val="nil"/>
              <w:right w:val="nil"/>
            </w:tcBorders>
            <w:shd w:val="clear" w:color="auto" w:fill="auto"/>
            <w:noWrap/>
            <w:vAlign w:val="bottom"/>
            <w:hideMark/>
          </w:tcPr>
          <w:p w14:paraId="30419C08" w14:textId="77777777" w:rsidR="00DA49ED" w:rsidRPr="00387EC7" w:rsidRDefault="00DA49ED" w:rsidP="00DA49ED">
            <w:pPr>
              <w:spacing w:before="0" w:after="0"/>
              <w:jc w:val="center"/>
              <w:rPr>
                <w:rFonts w:ascii="Calibri" w:hAnsi="Calibri"/>
                <w:color w:val="000000"/>
                <w:sz w:val="20"/>
              </w:rPr>
            </w:pPr>
            <w:r w:rsidRPr="009D79C3">
              <w:rPr>
                <w:rFonts w:ascii="Calibri" w:hAnsi="Calibri"/>
                <w:color w:val="000000"/>
                <w:sz w:val="20"/>
              </w:rPr>
              <w:t>254.3</w:t>
            </w:r>
          </w:p>
        </w:tc>
        <w:tc>
          <w:tcPr>
            <w:tcW w:w="346" w:type="pct"/>
            <w:tcBorders>
              <w:top w:val="nil"/>
              <w:left w:val="nil"/>
              <w:bottom w:val="nil"/>
              <w:right w:val="nil"/>
            </w:tcBorders>
            <w:shd w:val="clear" w:color="auto" w:fill="auto"/>
            <w:noWrap/>
            <w:vAlign w:val="bottom"/>
            <w:hideMark/>
          </w:tcPr>
          <w:p w14:paraId="600BA88F"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0.39</w:t>
            </w:r>
          </w:p>
        </w:tc>
        <w:tc>
          <w:tcPr>
            <w:tcW w:w="349" w:type="pct"/>
            <w:tcBorders>
              <w:top w:val="nil"/>
              <w:left w:val="nil"/>
              <w:bottom w:val="nil"/>
              <w:right w:val="nil"/>
            </w:tcBorders>
            <w:shd w:val="clear" w:color="auto" w:fill="auto"/>
            <w:noWrap/>
            <w:vAlign w:val="bottom"/>
            <w:hideMark/>
          </w:tcPr>
          <w:p w14:paraId="3A4E64FE"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6C854574"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0.31</w:t>
            </w:r>
          </w:p>
        </w:tc>
        <w:tc>
          <w:tcPr>
            <w:tcW w:w="349" w:type="pct"/>
            <w:tcBorders>
              <w:top w:val="nil"/>
              <w:left w:val="nil"/>
              <w:bottom w:val="nil"/>
              <w:right w:val="nil"/>
            </w:tcBorders>
          </w:tcPr>
          <w:p w14:paraId="4FC66388" w14:textId="77777777" w:rsidR="00DA49ED" w:rsidRPr="00BB3A30" w:rsidRDefault="00DA49ED" w:rsidP="00DA49ED">
            <w:pPr>
              <w:spacing w:before="0" w:after="0"/>
              <w:jc w:val="center"/>
              <w:rPr>
                <w:rFonts w:ascii="Calibri" w:hAnsi="Calibri"/>
                <w:color w:val="000000"/>
                <w:sz w:val="20"/>
              </w:rPr>
            </w:pPr>
            <w:r w:rsidRPr="00005F86">
              <w:rPr>
                <w:rFonts w:ascii="Calibri" w:hAnsi="Calibri"/>
                <w:color w:val="000000"/>
                <w:sz w:val="20"/>
              </w:rPr>
              <w:t>0.255</w:t>
            </w:r>
          </w:p>
        </w:tc>
        <w:tc>
          <w:tcPr>
            <w:tcW w:w="349" w:type="pct"/>
            <w:tcBorders>
              <w:top w:val="nil"/>
              <w:left w:val="nil"/>
              <w:bottom w:val="nil"/>
              <w:right w:val="nil"/>
            </w:tcBorders>
          </w:tcPr>
          <w:p w14:paraId="08E543EF" w14:textId="77777777" w:rsidR="00DA49ED" w:rsidRPr="00BB3A30" w:rsidRDefault="00DA49ED" w:rsidP="00DA49ED">
            <w:pPr>
              <w:spacing w:before="0" w:after="0"/>
              <w:jc w:val="center"/>
              <w:rPr>
                <w:rFonts w:ascii="Calibri" w:hAnsi="Calibri"/>
                <w:color w:val="000000"/>
                <w:sz w:val="20"/>
              </w:rPr>
            </w:pPr>
            <w:r w:rsidRPr="00F16B7E">
              <w:rPr>
                <w:rFonts w:ascii="Calibri" w:hAnsi="Calibri"/>
                <w:color w:val="000000"/>
                <w:sz w:val="20"/>
              </w:rPr>
              <w:t>0.534</w:t>
            </w:r>
          </w:p>
        </w:tc>
        <w:tc>
          <w:tcPr>
            <w:tcW w:w="349" w:type="pct"/>
            <w:tcBorders>
              <w:top w:val="nil"/>
              <w:left w:val="nil"/>
              <w:bottom w:val="nil"/>
              <w:right w:val="nil"/>
            </w:tcBorders>
            <w:shd w:val="clear" w:color="auto" w:fill="auto"/>
            <w:noWrap/>
            <w:vAlign w:val="bottom"/>
            <w:hideMark/>
          </w:tcPr>
          <w:p w14:paraId="5E6BCE09" w14:textId="77777777" w:rsidR="00DA49ED" w:rsidRPr="00387EC7" w:rsidRDefault="00DA49ED" w:rsidP="00DA49ED">
            <w:pPr>
              <w:spacing w:before="0" w:after="0"/>
              <w:jc w:val="center"/>
              <w:rPr>
                <w:rFonts w:ascii="Calibri" w:hAnsi="Calibri"/>
                <w:color w:val="000000"/>
                <w:sz w:val="20"/>
              </w:rPr>
            </w:pPr>
            <w:r w:rsidRPr="00BB3A30">
              <w:rPr>
                <w:rFonts w:ascii="Calibri" w:hAnsi="Calibri"/>
                <w:color w:val="000000"/>
                <w:sz w:val="20"/>
              </w:rPr>
              <w:t>0.428</w:t>
            </w:r>
          </w:p>
        </w:tc>
        <w:tc>
          <w:tcPr>
            <w:tcW w:w="349" w:type="pct"/>
            <w:tcBorders>
              <w:top w:val="nil"/>
              <w:left w:val="nil"/>
              <w:bottom w:val="nil"/>
              <w:right w:val="nil"/>
            </w:tcBorders>
          </w:tcPr>
          <w:p w14:paraId="68CC2188" w14:textId="77777777" w:rsidR="00DA49ED" w:rsidRPr="004344FE" w:rsidRDefault="00DA49ED" w:rsidP="00DA49ED">
            <w:pPr>
              <w:spacing w:before="0" w:after="0"/>
              <w:jc w:val="center"/>
              <w:rPr>
                <w:rFonts w:ascii="Calibri" w:hAnsi="Calibri"/>
                <w:color w:val="000000"/>
                <w:sz w:val="20"/>
              </w:rPr>
            </w:pPr>
            <w:r w:rsidRPr="000E5781">
              <w:rPr>
                <w:rFonts w:ascii="Calibri" w:hAnsi="Calibri"/>
                <w:color w:val="000000"/>
                <w:sz w:val="20"/>
              </w:rPr>
              <w:t>0.817</w:t>
            </w:r>
          </w:p>
        </w:tc>
        <w:tc>
          <w:tcPr>
            <w:tcW w:w="349" w:type="pct"/>
            <w:tcBorders>
              <w:top w:val="nil"/>
              <w:left w:val="nil"/>
              <w:bottom w:val="nil"/>
              <w:right w:val="nil"/>
            </w:tcBorders>
            <w:shd w:val="clear" w:color="auto" w:fill="auto"/>
            <w:noWrap/>
            <w:vAlign w:val="bottom"/>
            <w:hideMark/>
          </w:tcPr>
          <w:p w14:paraId="7A2F5EAE" w14:textId="77777777" w:rsidR="00DA49ED" w:rsidRPr="00387EC7" w:rsidRDefault="00DA49ED" w:rsidP="00DA49ED">
            <w:pPr>
              <w:spacing w:before="0" w:after="0"/>
              <w:jc w:val="center"/>
              <w:rPr>
                <w:rFonts w:ascii="Calibri" w:hAnsi="Calibri"/>
                <w:color w:val="000000"/>
                <w:sz w:val="20"/>
              </w:rPr>
            </w:pPr>
            <w:r w:rsidRPr="004344FE">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06503838" w14:textId="77777777" w:rsidR="00DA49ED" w:rsidRPr="00387EC7" w:rsidRDefault="00DA49ED" w:rsidP="00DA49ED">
            <w:pPr>
              <w:spacing w:before="0" w:after="0"/>
              <w:jc w:val="center"/>
              <w:rPr>
                <w:rFonts w:ascii="Calibri" w:hAnsi="Calibri"/>
                <w:color w:val="000000"/>
                <w:sz w:val="20"/>
              </w:rPr>
            </w:pPr>
            <w:r w:rsidRPr="001E4B3A">
              <w:rPr>
                <w:rFonts w:ascii="Calibri" w:hAnsi="Calibri"/>
                <w:color w:val="000000"/>
                <w:sz w:val="20"/>
              </w:rPr>
              <w:t>0.247</w:t>
            </w:r>
          </w:p>
        </w:tc>
        <w:tc>
          <w:tcPr>
            <w:tcW w:w="343" w:type="pct"/>
            <w:tcBorders>
              <w:top w:val="nil"/>
              <w:left w:val="nil"/>
              <w:bottom w:val="nil"/>
              <w:right w:val="nil"/>
            </w:tcBorders>
            <w:shd w:val="clear" w:color="auto" w:fill="auto"/>
            <w:noWrap/>
            <w:vAlign w:val="bottom"/>
            <w:hideMark/>
          </w:tcPr>
          <w:p w14:paraId="4E896B53" w14:textId="77777777" w:rsidR="00DA49ED" w:rsidRPr="00387EC7" w:rsidRDefault="00DA49ED" w:rsidP="00DA49ED">
            <w:pPr>
              <w:spacing w:before="0" w:after="0"/>
              <w:jc w:val="center"/>
              <w:rPr>
                <w:rFonts w:ascii="Calibri" w:hAnsi="Calibri"/>
                <w:color w:val="000000"/>
                <w:sz w:val="20"/>
              </w:rPr>
            </w:pPr>
            <w:r w:rsidRPr="000F2DDF">
              <w:rPr>
                <w:rFonts w:ascii="Calibri" w:hAnsi="Calibri"/>
                <w:color w:val="000000"/>
                <w:sz w:val="20"/>
              </w:rPr>
              <w:t>0.247</w:t>
            </w:r>
          </w:p>
        </w:tc>
      </w:tr>
      <w:tr w:rsidR="00DA49ED" w:rsidRPr="00387EC7" w14:paraId="6512C8BF" w14:textId="77777777" w:rsidTr="00DA49ED">
        <w:trPr>
          <w:trHeight w:val="238"/>
        </w:trPr>
        <w:tc>
          <w:tcPr>
            <w:tcW w:w="674" w:type="pct"/>
            <w:tcBorders>
              <w:top w:val="nil"/>
              <w:left w:val="nil"/>
              <w:bottom w:val="nil"/>
              <w:right w:val="nil"/>
            </w:tcBorders>
            <w:shd w:val="clear" w:color="auto" w:fill="auto"/>
            <w:noWrap/>
            <w:vAlign w:val="bottom"/>
            <w:hideMark/>
          </w:tcPr>
          <w:p w14:paraId="26789152"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pM20_.16R</w:t>
            </w:r>
          </w:p>
        </w:tc>
        <w:tc>
          <w:tcPr>
            <w:tcW w:w="407" w:type="pct"/>
            <w:tcBorders>
              <w:top w:val="nil"/>
              <w:left w:val="nil"/>
              <w:bottom w:val="nil"/>
              <w:right w:val="nil"/>
            </w:tcBorders>
            <w:shd w:val="clear" w:color="auto" w:fill="auto"/>
            <w:noWrap/>
            <w:vAlign w:val="bottom"/>
            <w:hideMark/>
          </w:tcPr>
          <w:p w14:paraId="7A6BAE88" w14:textId="77777777" w:rsidR="00DA49ED" w:rsidRPr="00387EC7" w:rsidRDefault="00DA49ED" w:rsidP="00DA49ED">
            <w:pPr>
              <w:spacing w:before="0" w:after="0"/>
              <w:jc w:val="center"/>
              <w:rPr>
                <w:rFonts w:ascii="Calibri" w:hAnsi="Calibri"/>
                <w:color w:val="000000"/>
                <w:sz w:val="20"/>
              </w:rPr>
            </w:pPr>
            <w:r w:rsidRPr="00FD4A36">
              <w:rPr>
                <w:rFonts w:ascii="Calibri" w:hAnsi="Calibri"/>
                <w:color w:val="000000"/>
                <w:sz w:val="20"/>
              </w:rPr>
              <w:t>1388.07</w:t>
            </w:r>
          </w:p>
        </w:tc>
        <w:tc>
          <w:tcPr>
            <w:tcW w:w="437" w:type="pct"/>
            <w:tcBorders>
              <w:top w:val="nil"/>
              <w:left w:val="nil"/>
              <w:bottom w:val="nil"/>
              <w:right w:val="nil"/>
            </w:tcBorders>
            <w:shd w:val="clear" w:color="auto" w:fill="auto"/>
            <w:noWrap/>
            <w:vAlign w:val="bottom"/>
            <w:hideMark/>
          </w:tcPr>
          <w:p w14:paraId="10139D02" w14:textId="77777777" w:rsidR="00DA49ED" w:rsidRPr="00387EC7" w:rsidRDefault="00DA49ED" w:rsidP="00DA49ED">
            <w:pPr>
              <w:spacing w:before="0" w:after="0"/>
              <w:jc w:val="center"/>
              <w:rPr>
                <w:rFonts w:ascii="Calibri" w:hAnsi="Calibri"/>
                <w:color w:val="000000"/>
                <w:sz w:val="20"/>
              </w:rPr>
            </w:pPr>
            <w:r w:rsidRPr="009D79C3">
              <w:rPr>
                <w:rFonts w:ascii="Calibri" w:hAnsi="Calibri"/>
                <w:color w:val="000000"/>
                <w:sz w:val="20"/>
              </w:rPr>
              <w:t>254.3</w:t>
            </w:r>
          </w:p>
        </w:tc>
        <w:tc>
          <w:tcPr>
            <w:tcW w:w="346" w:type="pct"/>
            <w:tcBorders>
              <w:top w:val="nil"/>
              <w:left w:val="nil"/>
              <w:bottom w:val="nil"/>
              <w:right w:val="nil"/>
            </w:tcBorders>
            <w:shd w:val="clear" w:color="auto" w:fill="auto"/>
            <w:noWrap/>
            <w:vAlign w:val="bottom"/>
            <w:hideMark/>
          </w:tcPr>
          <w:p w14:paraId="5B7B041B"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0.39</w:t>
            </w:r>
          </w:p>
        </w:tc>
        <w:tc>
          <w:tcPr>
            <w:tcW w:w="349" w:type="pct"/>
            <w:tcBorders>
              <w:top w:val="nil"/>
              <w:left w:val="nil"/>
              <w:bottom w:val="nil"/>
              <w:right w:val="nil"/>
            </w:tcBorders>
            <w:shd w:val="clear" w:color="auto" w:fill="auto"/>
            <w:noWrap/>
            <w:vAlign w:val="bottom"/>
            <w:hideMark/>
          </w:tcPr>
          <w:p w14:paraId="19596A5C"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16520A24"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0.31</w:t>
            </w:r>
          </w:p>
        </w:tc>
        <w:tc>
          <w:tcPr>
            <w:tcW w:w="349" w:type="pct"/>
            <w:tcBorders>
              <w:top w:val="nil"/>
              <w:left w:val="nil"/>
              <w:bottom w:val="nil"/>
              <w:right w:val="nil"/>
            </w:tcBorders>
          </w:tcPr>
          <w:p w14:paraId="645BBBD3" w14:textId="77777777" w:rsidR="00DA49ED" w:rsidRPr="00BB3A30" w:rsidRDefault="00DA49ED" w:rsidP="00DA49ED">
            <w:pPr>
              <w:spacing w:before="0" w:after="0"/>
              <w:jc w:val="center"/>
              <w:rPr>
                <w:rFonts w:ascii="Calibri" w:hAnsi="Calibri"/>
                <w:color w:val="000000"/>
                <w:sz w:val="20"/>
              </w:rPr>
            </w:pPr>
            <w:r w:rsidRPr="00005F86">
              <w:rPr>
                <w:rFonts w:ascii="Calibri" w:hAnsi="Calibri"/>
                <w:color w:val="000000"/>
                <w:sz w:val="20"/>
              </w:rPr>
              <w:t>0.255</w:t>
            </w:r>
          </w:p>
        </w:tc>
        <w:tc>
          <w:tcPr>
            <w:tcW w:w="349" w:type="pct"/>
            <w:tcBorders>
              <w:top w:val="nil"/>
              <w:left w:val="nil"/>
              <w:bottom w:val="nil"/>
              <w:right w:val="nil"/>
            </w:tcBorders>
          </w:tcPr>
          <w:p w14:paraId="2E418910" w14:textId="77777777" w:rsidR="00DA49ED" w:rsidRPr="00BB3A30" w:rsidRDefault="00DA49ED" w:rsidP="00DA49ED">
            <w:pPr>
              <w:spacing w:before="0" w:after="0"/>
              <w:jc w:val="center"/>
              <w:rPr>
                <w:rFonts w:ascii="Calibri" w:hAnsi="Calibri"/>
                <w:color w:val="000000"/>
                <w:sz w:val="20"/>
              </w:rPr>
            </w:pPr>
            <w:r w:rsidRPr="00F16B7E">
              <w:rPr>
                <w:rFonts w:ascii="Calibri" w:hAnsi="Calibri"/>
                <w:color w:val="000000"/>
                <w:sz w:val="20"/>
              </w:rPr>
              <w:t>0.534</w:t>
            </w:r>
          </w:p>
        </w:tc>
        <w:tc>
          <w:tcPr>
            <w:tcW w:w="349" w:type="pct"/>
            <w:tcBorders>
              <w:top w:val="nil"/>
              <w:left w:val="nil"/>
              <w:bottom w:val="nil"/>
              <w:right w:val="nil"/>
            </w:tcBorders>
            <w:shd w:val="clear" w:color="auto" w:fill="auto"/>
            <w:noWrap/>
            <w:vAlign w:val="bottom"/>
            <w:hideMark/>
          </w:tcPr>
          <w:p w14:paraId="2333E482" w14:textId="77777777" w:rsidR="00DA49ED" w:rsidRPr="00387EC7" w:rsidRDefault="00DA49ED" w:rsidP="00DA49ED">
            <w:pPr>
              <w:spacing w:before="0" w:after="0"/>
              <w:jc w:val="center"/>
              <w:rPr>
                <w:rFonts w:ascii="Calibri" w:hAnsi="Calibri"/>
                <w:color w:val="000000"/>
                <w:sz w:val="20"/>
              </w:rPr>
            </w:pPr>
            <w:r w:rsidRPr="00BB3A30">
              <w:rPr>
                <w:rFonts w:ascii="Calibri" w:hAnsi="Calibri"/>
                <w:color w:val="000000"/>
                <w:sz w:val="20"/>
              </w:rPr>
              <w:t>0.428</w:t>
            </w:r>
          </w:p>
        </w:tc>
        <w:tc>
          <w:tcPr>
            <w:tcW w:w="349" w:type="pct"/>
            <w:tcBorders>
              <w:top w:val="nil"/>
              <w:left w:val="nil"/>
              <w:bottom w:val="nil"/>
              <w:right w:val="nil"/>
            </w:tcBorders>
          </w:tcPr>
          <w:p w14:paraId="18D223D3" w14:textId="77777777" w:rsidR="00DA49ED" w:rsidRPr="004344FE" w:rsidRDefault="00DA49ED" w:rsidP="00DA49ED">
            <w:pPr>
              <w:spacing w:before="0" w:after="0"/>
              <w:jc w:val="center"/>
              <w:rPr>
                <w:rFonts w:ascii="Calibri" w:hAnsi="Calibri"/>
                <w:color w:val="000000"/>
                <w:sz w:val="20"/>
              </w:rPr>
            </w:pPr>
            <w:r w:rsidRPr="000E5781">
              <w:rPr>
                <w:rFonts w:ascii="Calibri" w:hAnsi="Calibri"/>
                <w:color w:val="000000"/>
                <w:sz w:val="20"/>
              </w:rPr>
              <w:t>0.817</w:t>
            </w:r>
          </w:p>
        </w:tc>
        <w:tc>
          <w:tcPr>
            <w:tcW w:w="349" w:type="pct"/>
            <w:tcBorders>
              <w:top w:val="nil"/>
              <w:left w:val="nil"/>
              <w:bottom w:val="nil"/>
              <w:right w:val="nil"/>
            </w:tcBorders>
            <w:shd w:val="clear" w:color="auto" w:fill="auto"/>
            <w:noWrap/>
            <w:vAlign w:val="bottom"/>
            <w:hideMark/>
          </w:tcPr>
          <w:p w14:paraId="50B50BE6" w14:textId="77777777" w:rsidR="00DA49ED" w:rsidRPr="00387EC7" w:rsidRDefault="00DA49ED" w:rsidP="00DA49ED">
            <w:pPr>
              <w:spacing w:before="0" w:after="0"/>
              <w:jc w:val="center"/>
              <w:rPr>
                <w:rFonts w:ascii="Calibri" w:hAnsi="Calibri"/>
                <w:color w:val="000000"/>
                <w:sz w:val="20"/>
              </w:rPr>
            </w:pPr>
            <w:r w:rsidRPr="004344FE">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4C9663E0" w14:textId="77777777" w:rsidR="00DA49ED" w:rsidRPr="00387EC7" w:rsidRDefault="00DA49ED" w:rsidP="00DA49ED">
            <w:pPr>
              <w:spacing w:before="0" w:after="0"/>
              <w:jc w:val="center"/>
              <w:rPr>
                <w:rFonts w:ascii="Calibri" w:hAnsi="Calibri"/>
                <w:color w:val="000000"/>
                <w:sz w:val="20"/>
              </w:rPr>
            </w:pPr>
            <w:r w:rsidRPr="001E4B3A">
              <w:rPr>
                <w:rFonts w:ascii="Calibri" w:hAnsi="Calibri"/>
                <w:color w:val="000000"/>
                <w:sz w:val="20"/>
              </w:rPr>
              <w:t>0.247</w:t>
            </w:r>
          </w:p>
        </w:tc>
        <w:tc>
          <w:tcPr>
            <w:tcW w:w="343" w:type="pct"/>
            <w:tcBorders>
              <w:top w:val="nil"/>
              <w:left w:val="nil"/>
              <w:bottom w:val="nil"/>
              <w:right w:val="nil"/>
            </w:tcBorders>
            <w:shd w:val="clear" w:color="auto" w:fill="auto"/>
            <w:noWrap/>
            <w:vAlign w:val="bottom"/>
            <w:hideMark/>
          </w:tcPr>
          <w:p w14:paraId="408262BD" w14:textId="77777777" w:rsidR="00DA49ED" w:rsidRPr="00387EC7" w:rsidRDefault="00DA49ED" w:rsidP="00DA49ED">
            <w:pPr>
              <w:spacing w:before="0" w:after="0"/>
              <w:jc w:val="center"/>
              <w:rPr>
                <w:rFonts w:ascii="Calibri" w:hAnsi="Calibri"/>
                <w:color w:val="000000"/>
                <w:sz w:val="20"/>
              </w:rPr>
            </w:pPr>
            <w:r w:rsidRPr="000F2DDF">
              <w:rPr>
                <w:rFonts w:ascii="Calibri" w:hAnsi="Calibri"/>
                <w:color w:val="000000"/>
                <w:sz w:val="20"/>
              </w:rPr>
              <w:t>0.247</w:t>
            </w:r>
          </w:p>
        </w:tc>
      </w:tr>
      <w:tr w:rsidR="00DA49ED" w:rsidRPr="00387EC7" w14:paraId="455B54E8" w14:textId="77777777" w:rsidTr="00DA49ED">
        <w:trPr>
          <w:trHeight w:val="251"/>
        </w:trPr>
        <w:tc>
          <w:tcPr>
            <w:tcW w:w="674" w:type="pct"/>
            <w:tcBorders>
              <w:top w:val="nil"/>
              <w:left w:val="nil"/>
              <w:bottom w:val="nil"/>
              <w:right w:val="nil"/>
            </w:tcBorders>
            <w:shd w:val="clear" w:color="auto" w:fill="auto"/>
            <w:noWrap/>
            <w:vAlign w:val="bottom"/>
            <w:hideMark/>
          </w:tcPr>
          <w:p w14:paraId="1CAC2A4B"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pM20lim_.16R</w:t>
            </w:r>
          </w:p>
        </w:tc>
        <w:tc>
          <w:tcPr>
            <w:tcW w:w="407" w:type="pct"/>
            <w:tcBorders>
              <w:top w:val="nil"/>
              <w:left w:val="nil"/>
              <w:bottom w:val="nil"/>
              <w:right w:val="nil"/>
            </w:tcBorders>
            <w:shd w:val="clear" w:color="auto" w:fill="auto"/>
            <w:noWrap/>
            <w:vAlign w:val="bottom"/>
            <w:hideMark/>
          </w:tcPr>
          <w:p w14:paraId="13DF5019" w14:textId="77777777" w:rsidR="00DA49ED" w:rsidRPr="00387EC7" w:rsidRDefault="00DA49ED" w:rsidP="00DA49ED">
            <w:pPr>
              <w:spacing w:before="0" w:after="0"/>
              <w:jc w:val="center"/>
              <w:rPr>
                <w:rFonts w:ascii="Calibri" w:hAnsi="Calibri"/>
                <w:color w:val="000000"/>
                <w:sz w:val="20"/>
              </w:rPr>
            </w:pPr>
            <w:r w:rsidRPr="00FD4A36">
              <w:rPr>
                <w:rFonts w:ascii="Calibri" w:hAnsi="Calibri"/>
                <w:color w:val="000000"/>
                <w:sz w:val="20"/>
              </w:rPr>
              <w:t>1388.07</w:t>
            </w:r>
          </w:p>
        </w:tc>
        <w:tc>
          <w:tcPr>
            <w:tcW w:w="437" w:type="pct"/>
            <w:tcBorders>
              <w:top w:val="nil"/>
              <w:left w:val="nil"/>
              <w:bottom w:val="nil"/>
              <w:right w:val="nil"/>
            </w:tcBorders>
            <w:shd w:val="clear" w:color="auto" w:fill="auto"/>
            <w:noWrap/>
            <w:vAlign w:val="bottom"/>
            <w:hideMark/>
          </w:tcPr>
          <w:p w14:paraId="7910822E" w14:textId="77777777" w:rsidR="00DA49ED" w:rsidRPr="00387EC7" w:rsidRDefault="00DA49ED" w:rsidP="00DA49ED">
            <w:pPr>
              <w:spacing w:before="0" w:after="0"/>
              <w:jc w:val="center"/>
              <w:rPr>
                <w:rFonts w:ascii="Calibri" w:hAnsi="Calibri"/>
                <w:color w:val="000000"/>
                <w:sz w:val="20"/>
              </w:rPr>
            </w:pPr>
            <w:r w:rsidRPr="009D79C3">
              <w:rPr>
                <w:rFonts w:ascii="Calibri" w:hAnsi="Calibri"/>
                <w:color w:val="000000"/>
                <w:sz w:val="20"/>
              </w:rPr>
              <w:t>254.3</w:t>
            </w:r>
          </w:p>
        </w:tc>
        <w:tc>
          <w:tcPr>
            <w:tcW w:w="346" w:type="pct"/>
            <w:tcBorders>
              <w:top w:val="nil"/>
              <w:left w:val="nil"/>
              <w:bottom w:val="nil"/>
              <w:right w:val="nil"/>
            </w:tcBorders>
            <w:shd w:val="clear" w:color="auto" w:fill="auto"/>
            <w:noWrap/>
            <w:vAlign w:val="bottom"/>
            <w:hideMark/>
          </w:tcPr>
          <w:p w14:paraId="095F1A45"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0.39</w:t>
            </w:r>
          </w:p>
        </w:tc>
        <w:tc>
          <w:tcPr>
            <w:tcW w:w="349" w:type="pct"/>
            <w:tcBorders>
              <w:top w:val="nil"/>
              <w:left w:val="nil"/>
              <w:bottom w:val="nil"/>
              <w:right w:val="nil"/>
            </w:tcBorders>
            <w:shd w:val="clear" w:color="auto" w:fill="auto"/>
            <w:noWrap/>
            <w:vAlign w:val="bottom"/>
            <w:hideMark/>
          </w:tcPr>
          <w:p w14:paraId="207F90C6"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58E1CF40"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0.31</w:t>
            </w:r>
          </w:p>
        </w:tc>
        <w:tc>
          <w:tcPr>
            <w:tcW w:w="349" w:type="pct"/>
            <w:tcBorders>
              <w:top w:val="nil"/>
              <w:left w:val="nil"/>
              <w:bottom w:val="nil"/>
              <w:right w:val="nil"/>
            </w:tcBorders>
          </w:tcPr>
          <w:p w14:paraId="69D8A37D" w14:textId="77777777" w:rsidR="00DA49ED" w:rsidRPr="00BB3A30" w:rsidRDefault="00DA49ED" w:rsidP="00DA49ED">
            <w:pPr>
              <w:spacing w:before="0" w:after="0"/>
              <w:jc w:val="center"/>
              <w:rPr>
                <w:rFonts w:ascii="Calibri" w:hAnsi="Calibri"/>
                <w:color w:val="000000"/>
                <w:sz w:val="20"/>
              </w:rPr>
            </w:pPr>
            <w:r w:rsidRPr="00005F86">
              <w:rPr>
                <w:rFonts w:ascii="Calibri" w:hAnsi="Calibri"/>
                <w:color w:val="000000"/>
                <w:sz w:val="20"/>
              </w:rPr>
              <w:t>0.255</w:t>
            </w:r>
          </w:p>
        </w:tc>
        <w:tc>
          <w:tcPr>
            <w:tcW w:w="349" w:type="pct"/>
            <w:tcBorders>
              <w:top w:val="nil"/>
              <w:left w:val="nil"/>
              <w:bottom w:val="nil"/>
              <w:right w:val="nil"/>
            </w:tcBorders>
          </w:tcPr>
          <w:p w14:paraId="3704D910" w14:textId="77777777" w:rsidR="00DA49ED" w:rsidRPr="00BB3A30" w:rsidRDefault="00DA49ED" w:rsidP="00DA49ED">
            <w:pPr>
              <w:spacing w:before="0" w:after="0"/>
              <w:jc w:val="center"/>
              <w:rPr>
                <w:rFonts w:ascii="Calibri" w:hAnsi="Calibri"/>
                <w:color w:val="000000"/>
                <w:sz w:val="20"/>
              </w:rPr>
            </w:pPr>
            <w:r w:rsidRPr="00F16B7E">
              <w:rPr>
                <w:rFonts w:ascii="Calibri" w:hAnsi="Calibri"/>
                <w:color w:val="000000"/>
                <w:sz w:val="20"/>
              </w:rPr>
              <w:t>0.534</w:t>
            </w:r>
          </w:p>
        </w:tc>
        <w:tc>
          <w:tcPr>
            <w:tcW w:w="349" w:type="pct"/>
            <w:tcBorders>
              <w:top w:val="nil"/>
              <w:left w:val="nil"/>
              <w:bottom w:val="nil"/>
              <w:right w:val="nil"/>
            </w:tcBorders>
            <w:shd w:val="clear" w:color="auto" w:fill="auto"/>
            <w:noWrap/>
            <w:vAlign w:val="bottom"/>
            <w:hideMark/>
          </w:tcPr>
          <w:p w14:paraId="50080ECE" w14:textId="77777777" w:rsidR="00DA49ED" w:rsidRPr="00387EC7" w:rsidRDefault="00DA49ED" w:rsidP="00DA49ED">
            <w:pPr>
              <w:spacing w:before="0" w:after="0"/>
              <w:jc w:val="center"/>
              <w:rPr>
                <w:rFonts w:ascii="Calibri" w:hAnsi="Calibri"/>
                <w:color w:val="000000"/>
                <w:sz w:val="20"/>
              </w:rPr>
            </w:pPr>
            <w:r w:rsidRPr="00BB3A30">
              <w:rPr>
                <w:rFonts w:ascii="Calibri" w:hAnsi="Calibri"/>
                <w:color w:val="000000"/>
                <w:sz w:val="20"/>
              </w:rPr>
              <w:t>0.428</w:t>
            </w:r>
          </w:p>
        </w:tc>
        <w:tc>
          <w:tcPr>
            <w:tcW w:w="349" w:type="pct"/>
            <w:tcBorders>
              <w:top w:val="nil"/>
              <w:left w:val="nil"/>
              <w:bottom w:val="nil"/>
              <w:right w:val="nil"/>
            </w:tcBorders>
          </w:tcPr>
          <w:p w14:paraId="602CE66D" w14:textId="77777777" w:rsidR="00DA49ED" w:rsidRPr="004344FE" w:rsidRDefault="00DA49ED" w:rsidP="00DA49ED">
            <w:pPr>
              <w:spacing w:before="0" w:after="0"/>
              <w:jc w:val="center"/>
              <w:rPr>
                <w:rFonts w:ascii="Calibri" w:hAnsi="Calibri"/>
                <w:color w:val="000000"/>
                <w:sz w:val="20"/>
              </w:rPr>
            </w:pPr>
            <w:r w:rsidRPr="000E5781">
              <w:rPr>
                <w:rFonts w:ascii="Calibri" w:hAnsi="Calibri"/>
                <w:color w:val="000000"/>
                <w:sz w:val="20"/>
              </w:rPr>
              <w:t>0.817</w:t>
            </w:r>
          </w:p>
        </w:tc>
        <w:tc>
          <w:tcPr>
            <w:tcW w:w="349" w:type="pct"/>
            <w:tcBorders>
              <w:top w:val="nil"/>
              <w:left w:val="nil"/>
              <w:bottom w:val="nil"/>
              <w:right w:val="nil"/>
            </w:tcBorders>
            <w:shd w:val="clear" w:color="auto" w:fill="auto"/>
            <w:noWrap/>
            <w:vAlign w:val="bottom"/>
            <w:hideMark/>
          </w:tcPr>
          <w:p w14:paraId="3590CB86" w14:textId="77777777" w:rsidR="00DA49ED" w:rsidRPr="00387EC7" w:rsidRDefault="00DA49ED" w:rsidP="00DA49ED">
            <w:pPr>
              <w:spacing w:before="0" w:after="0"/>
              <w:jc w:val="center"/>
              <w:rPr>
                <w:rFonts w:ascii="Calibri" w:hAnsi="Calibri"/>
                <w:color w:val="000000"/>
                <w:sz w:val="20"/>
              </w:rPr>
            </w:pPr>
            <w:r w:rsidRPr="004344FE">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0EDCAB0D" w14:textId="77777777" w:rsidR="00DA49ED" w:rsidRPr="00387EC7" w:rsidRDefault="00DA49ED" w:rsidP="00DA49ED">
            <w:pPr>
              <w:spacing w:before="0" w:after="0"/>
              <w:jc w:val="center"/>
              <w:rPr>
                <w:rFonts w:ascii="Calibri" w:hAnsi="Calibri"/>
                <w:color w:val="000000"/>
                <w:sz w:val="20"/>
              </w:rPr>
            </w:pPr>
            <w:r w:rsidRPr="001E4B3A">
              <w:rPr>
                <w:rFonts w:ascii="Calibri" w:hAnsi="Calibri"/>
                <w:color w:val="000000"/>
                <w:sz w:val="20"/>
              </w:rPr>
              <w:t>0.247</w:t>
            </w:r>
          </w:p>
        </w:tc>
        <w:tc>
          <w:tcPr>
            <w:tcW w:w="343" w:type="pct"/>
            <w:tcBorders>
              <w:top w:val="nil"/>
              <w:left w:val="nil"/>
              <w:bottom w:val="nil"/>
              <w:right w:val="nil"/>
            </w:tcBorders>
            <w:shd w:val="clear" w:color="auto" w:fill="auto"/>
            <w:noWrap/>
            <w:vAlign w:val="bottom"/>
            <w:hideMark/>
          </w:tcPr>
          <w:p w14:paraId="429ABD42" w14:textId="77777777" w:rsidR="00DA49ED" w:rsidRPr="00387EC7" w:rsidRDefault="00DA49ED" w:rsidP="00DA49ED">
            <w:pPr>
              <w:spacing w:before="0" w:after="0"/>
              <w:jc w:val="center"/>
              <w:rPr>
                <w:rFonts w:ascii="Calibri" w:hAnsi="Calibri"/>
                <w:color w:val="000000"/>
                <w:sz w:val="20"/>
              </w:rPr>
            </w:pPr>
            <w:r w:rsidRPr="000F2DDF">
              <w:rPr>
                <w:rFonts w:ascii="Calibri" w:hAnsi="Calibri"/>
                <w:color w:val="000000"/>
                <w:sz w:val="20"/>
              </w:rPr>
              <w:t>0.247</w:t>
            </w:r>
          </w:p>
        </w:tc>
      </w:tr>
      <w:tr w:rsidR="00DA49ED" w:rsidRPr="00387EC7" w14:paraId="4162CC37" w14:textId="77777777" w:rsidTr="00DA49ED">
        <w:trPr>
          <w:trHeight w:val="238"/>
        </w:trPr>
        <w:tc>
          <w:tcPr>
            <w:tcW w:w="674" w:type="pct"/>
            <w:tcBorders>
              <w:top w:val="nil"/>
              <w:left w:val="nil"/>
              <w:right w:val="nil"/>
            </w:tcBorders>
            <w:shd w:val="clear" w:color="auto" w:fill="auto"/>
            <w:noWrap/>
            <w:vAlign w:val="bottom"/>
          </w:tcPr>
          <w:p w14:paraId="5BD53081" w14:textId="77777777" w:rsidR="00DA49ED" w:rsidRPr="00387EC7" w:rsidRDefault="00DA49ED" w:rsidP="00DA49ED">
            <w:pPr>
              <w:spacing w:before="0" w:after="0"/>
              <w:jc w:val="center"/>
              <w:rPr>
                <w:rFonts w:ascii="Calibri" w:hAnsi="Calibri"/>
                <w:color w:val="000000"/>
                <w:sz w:val="20"/>
              </w:rPr>
            </w:pPr>
            <w:proofErr w:type="spellStart"/>
            <w:r>
              <w:rPr>
                <w:rFonts w:ascii="Calibri" w:hAnsi="Calibri"/>
                <w:color w:val="000000"/>
                <w:sz w:val="20"/>
              </w:rPr>
              <w:t>ConM</w:t>
            </w:r>
            <w:proofErr w:type="spellEnd"/>
            <w:proofErr w:type="gramStart"/>
            <w:r>
              <w:rPr>
                <w:rFonts w:ascii="Calibri" w:hAnsi="Calibri"/>
                <w:color w:val="000000"/>
                <w:sz w:val="20"/>
              </w:rPr>
              <w:t>_.</w:t>
            </w:r>
            <w:proofErr w:type="spellStart"/>
            <w:r>
              <w:rPr>
                <w:rFonts w:ascii="Calibri" w:hAnsi="Calibri"/>
                <w:color w:val="000000"/>
                <w:sz w:val="20"/>
              </w:rPr>
              <w:t>incR</w:t>
            </w:r>
            <w:proofErr w:type="spellEnd"/>
            <w:proofErr w:type="gramEnd"/>
          </w:p>
        </w:tc>
        <w:tc>
          <w:tcPr>
            <w:tcW w:w="407" w:type="pct"/>
            <w:tcBorders>
              <w:top w:val="nil"/>
              <w:left w:val="nil"/>
              <w:right w:val="nil"/>
            </w:tcBorders>
            <w:shd w:val="clear" w:color="auto" w:fill="auto"/>
            <w:noWrap/>
            <w:vAlign w:val="bottom"/>
          </w:tcPr>
          <w:p w14:paraId="1CB2B81B" w14:textId="77777777" w:rsidR="00DA49ED" w:rsidRPr="00387EC7" w:rsidRDefault="00DA49ED" w:rsidP="00DA49ED">
            <w:pPr>
              <w:spacing w:before="0" w:after="0"/>
              <w:jc w:val="center"/>
              <w:rPr>
                <w:rFonts w:ascii="Calibri" w:hAnsi="Calibri"/>
                <w:color w:val="000000"/>
                <w:sz w:val="20"/>
              </w:rPr>
            </w:pPr>
            <w:r w:rsidRPr="00FD4A36">
              <w:rPr>
                <w:rFonts w:ascii="Calibri" w:hAnsi="Calibri"/>
                <w:color w:val="000000"/>
                <w:sz w:val="20"/>
              </w:rPr>
              <w:t>1388.07</w:t>
            </w:r>
          </w:p>
        </w:tc>
        <w:tc>
          <w:tcPr>
            <w:tcW w:w="437" w:type="pct"/>
            <w:tcBorders>
              <w:top w:val="nil"/>
              <w:left w:val="nil"/>
              <w:right w:val="nil"/>
            </w:tcBorders>
            <w:shd w:val="clear" w:color="auto" w:fill="auto"/>
            <w:noWrap/>
            <w:vAlign w:val="bottom"/>
          </w:tcPr>
          <w:p w14:paraId="0F4DA539"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Trending</w:t>
            </w:r>
          </w:p>
        </w:tc>
        <w:tc>
          <w:tcPr>
            <w:tcW w:w="346" w:type="pct"/>
            <w:tcBorders>
              <w:top w:val="nil"/>
              <w:left w:val="nil"/>
              <w:right w:val="nil"/>
            </w:tcBorders>
            <w:shd w:val="clear" w:color="auto" w:fill="auto"/>
            <w:noWrap/>
            <w:vAlign w:val="bottom"/>
          </w:tcPr>
          <w:p w14:paraId="30C84523"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0.39</w:t>
            </w:r>
          </w:p>
        </w:tc>
        <w:tc>
          <w:tcPr>
            <w:tcW w:w="349" w:type="pct"/>
            <w:tcBorders>
              <w:top w:val="nil"/>
              <w:left w:val="nil"/>
              <w:right w:val="nil"/>
            </w:tcBorders>
            <w:shd w:val="clear" w:color="auto" w:fill="auto"/>
            <w:noWrap/>
            <w:vAlign w:val="bottom"/>
          </w:tcPr>
          <w:p w14:paraId="0E1129DB"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0.36</w:t>
            </w:r>
          </w:p>
        </w:tc>
        <w:tc>
          <w:tcPr>
            <w:tcW w:w="349" w:type="pct"/>
            <w:tcBorders>
              <w:top w:val="nil"/>
              <w:left w:val="nil"/>
              <w:right w:val="nil"/>
            </w:tcBorders>
            <w:shd w:val="clear" w:color="auto" w:fill="auto"/>
            <w:noWrap/>
            <w:vAlign w:val="bottom"/>
          </w:tcPr>
          <w:p w14:paraId="437F7DBE"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0.28</w:t>
            </w:r>
          </w:p>
        </w:tc>
        <w:tc>
          <w:tcPr>
            <w:tcW w:w="349" w:type="pct"/>
            <w:tcBorders>
              <w:top w:val="nil"/>
              <w:left w:val="nil"/>
              <w:right w:val="nil"/>
            </w:tcBorders>
          </w:tcPr>
          <w:p w14:paraId="0D07AAEF" w14:textId="77777777" w:rsidR="00DA49ED" w:rsidRPr="00BB3A30" w:rsidRDefault="00DA49ED" w:rsidP="00DA49ED">
            <w:pPr>
              <w:spacing w:before="0" w:after="0"/>
              <w:jc w:val="center"/>
              <w:rPr>
                <w:rFonts w:ascii="Calibri" w:hAnsi="Calibri"/>
                <w:color w:val="000000"/>
                <w:sz w:val="20"/>
              </w:rPr>
            </w:pPr>
            <w:r w:rsidRPr="00005F86">
              <w:rPr>
                <w:rFonts w:ascii="Calibri" w:hAnsi="Calibri"/>
                <w:color w:val="000000"/>
                <w:sz w:val="20"/>
              </w:rPr>
              <w:t>0.255</w:t>
            </w:r>
          </w:p>
        </w:tc>
        <w:tc>
          <w:tcPr>
            <w:tcW w:w="349" w:type="pct"/>
            <w:tcBorders>
              <w:top w:val="nil"/>
              <w:left w:val="nil"/>
              <w:right w:val="nil"/>
            </w:tcBorders>
          </w:tcPr>
          <w:p w14:paraId="7A353C2E" w14:textId="77777777" w:rsidR="00DA49ED" w:rsidRPr="00BB3A30" w:rsidRDefault="00DA49ED" w:rsidP="00DA49ED">
            <w:pPr>
              <w:spacing w:before="0" w:after="0"/>
              <w:jc w:val="center"/>
              <w:rPr>
                <w:rFonts w:ascii="Calibri" w:hAnsi="Calibri"/>
                <w:color w:val="000000"/>
                <w:sz w:val="20"/>
              </w:rPr>
            </w:pPr>
            <w:r w:rsidRPr="00F16B7E">
              <w:rPr>
                <w:rFonts w:ascii="Calibri" w:hAnsi="Calibri"/>
                <w:color w:val="000000"/>
                <w:sz w:val="20"/>
              </w:rPr>
              <w:t>0.534</w:t>
            </w:r>
          </w:p>
        </w:tc>
        <w:tc>
          <w:tcPr>
            <w:tcW w:w="349" w:type="pct"/>
            <w:tcBorders>
              <w:top w:val="nil"/>
              <w:left w:val="nil"/>
              <w:right w:val="nil"/>
            </w:tcBorders>
            <w:shd w:val="clear" w:color="auto" w:fill="auto"/>
            <w:noWrap/>
            <w:vAlign w:val="bottom"/>
          </w:tcPr>
          <w:p w14:paraId="6752BB1A" w14:textId="77777777" w:rsidR="00DA49ED" w:rsidRPr="00387EC7" w:rsidRDefault="00DA49ED" w:rsidP="00DA49ED">
            <w:pPr>
              <w:spacing w:before="0" w:after="0"/>
              <w:jc w:val="center"/>
              <w:rPr>
                <w:rFonts w:ascii="Calibri" w:hAnsi="Calibri"/>
                <w:color w:val="000000"/>
                <w:sz w:val="20"/>
              </w:rPr>
            </w:pPr>
            <w:r w:rsidRPr="00BB3A30">
              <w:rPr>
                <w:rFonts w:ascii="Calibri" w:hAnsi="Calibri"/>
                <w:color w:val="000000"/>
                <w:sz w:val="20"/>
              </w:rPr>
              <w:t>0.428</w:t>
            </w:r>
          </w:p>
        </w:tc>
        <w:tc>
          <w:tcPr>
            <w:tcW w:w="349" w:type="pct"/>
            <w:tcBorders>
              <w:top w:val="nil"/>
              <w:left w:val="nil"/>
              <w:right w:val="nil"/>
            </w:tcBorders>
          </w:tcPr>
          <w:p w14:paraId="6BE0C12A" w14:textId="77777777" w:rsidR="00DA49ED" w:rsidRPr="004344FE" w:rsidRDefault="00DA49ED" w:rsidP="00DA49ED">
            <w:pPr>
              <w:spacing w:before="0" w:after="0"/>
              <w:jc w:val="center"/>
              <w:rPr>
                <w:rFonts w:ascii="Calibri" w:hAnsi="Calibri"/>
                <w:color w:val="000000"/>
                <w:sz w:val="20"/>
              </w:rPr>
            </w:pPr>
            <w:r w:rsidRPr="000E5781">
              <w:rPr>
                <w:rFonts w:ascii="Calibri" w:hAnsi="Calibri"/>
                <w:color w:val="000000"/>
                <w:sz w:val="20"/>
              </w:rPr>
              <w:t>0.817</w:t>
            </w:r>
          </w:p>
        </w:tc>
        <w:tc>
          <w:tcPr>
            <w:tcW w:w="349" w:type="pct"/>
            <w:tcBorders>
              <w:top w:val="nil"/>
              <w:left w:val="nil"/>
              <w:right w:val="nil"/>
            </w:tcBorders>
            <w:shd w:val="clear" w:color="auto" w:fill="auto"/>
            <w:noWrap/>
            <w:vAlign w:val="bottom"/>
          </w:tcPr>
          <w:p w14:paraId="285F579A" w14:textId="77777777" w:rsidR="00DA49ED" w:rsidRPr="00387EC7" w:rsidRDefault="00DA49ED" w:rsidP="00DA49ED">
            <w:pPr>
              <w:spacing w:before="0" w:after="0"/>
              <w:jc w:val="center"/>
              <w:rPr>
                <w:rFonts w:ascii="Calibri" w:hAnsi="Calibri"/>
                <w:color w:val="000000"/>
                <w:sz w:val="20"/>
              </w:rPr>
            </w:pPr>
            <w:r w:rsidRPr="004344FE">
              <w:rPr>
                <w:rFonts w:ascii="Calibri" w:hAnsi="Calibri"/>
                <w:color w:val="000000"/>
                <w:sz w:val="20"/>
              </w:rPr>
              <w:t>0.36</w:t>
            </w:r>
          </w:p>
        </w:tc>
        <w:tc>
          <w:tcPr>
            <w:tcW w:w="349" w:type="pct"/>
            <w:tcBorders>
              <w:top w:val="nil"/>
              <w:left w:val="nil"/>
              <w:right w:val="nil"/>
            </w:tcBorders>
            <w:shd w:val="clear" w:color="auto" w:fill="auto"/>
            <w:noWrap/>
            <w:vAlign w:val="bottom"/>
          </w:tcPr>
          <w:p w14:paraId="6CB085C9" w14:textId="77777777" w:rsidR="00DA49ED" w:rsidRPr="00387EC7" w:rsidRDefault="00DA49ED" w:rsidP="00DA49ED">
            <w:pPr>
              <w:spacing w:before="0" w:after="0"/>
              <w:jc w:val="center"/>
              <w:rPr>
                <w:rFonts w:ascii="Calibri" w:hAnsi="Calibri"/>
                <w:color w:val="000000"/>
                <w:sz w:val="20"/>
              </w:rPr>
            </w:pPr>
            <w:r w:rsidRPr="001E4B3A">
              <w:rPr>
                <w:rFonts w:ascii="Calibri" w:hAnsi="Calibri"/>
                <w:color w:val="000000"/>
                <w:sz w:val="20"/>
              </w:rPr>
              <w:t>0.247</w:t>
            </w:r>
          </w:p>
        </w:tc>
        <w:tc>
          <w:tcPr>
            <w:tcW w:w="343" w:type="pct"/>
            <w:tcBorders>
              <w:top w:val="nil"/>
              <w:left w:val="nil"/>
              <w:right w:val="nil"/>
            </w:tcBorders>
            <w:shd w:val="clear" w:color="auto" w:fill="auto"/>
            <w:noWrap/>
            <w:vAlign w:val="bottom"/>
          </w:tcPr>
          <w:p w14:paraId="4B095DDD" w14:textId="77777777" w:rsidR="00DA49ED" w:rsidRPr="00387EC7" w:rsidRDefault="00DA49ED" w:rsidP="00DA49ED">
            <w:pPr>
              <w:spacing w:before="0" w:after="0"/>
              <w:jc w:val="center"/>
              <w:rPr>
                <w:rFonts w:ascii="Calibri" w:hAnsi="Calibri"/>
                <w:color w:val="000000"/>
                <w:sz w:val="20"/>
              </w:rPr>
            </w:pPr>
            <w:r w:rsidRPr="000F2DDF">
              <w:rPr>
                <w:rFonts w:ascii="Calibri" w:hAnsi="Calibri"/>
                <w:color w:val="000000"/>
                <w:sz w:val="20"/>
              </w:rPr>
              <w:t>0.247</w:t>
            </w:r>
          </w:p>
        </w:tc>
      </w:tr>
      <w:tr w:rsidR="00DA49ED" w:rsidRPr="00387EC7" w14:paraId="67EF3793" w14:textId="77777777" w:rsidTr="00DA49ED">
        <w:trPr>
          <w:trHeight w:val="251"/>
        </w:trPr>
        <w:tc>
          <w:tcPr>
            <w:tcW w:w="674" w:type="pct"/>
            <w:tcBorders>
              <w:top w:val="nil"/>
              <w:left w:val="nil"/>
              <w:right w:val="nil"/>
            </w:tcBorders>
            <w:shd w:val="clear" w:color="auto" w:fill="auto"/>
            <w:noWrap/>
            <w:vAlign w:val="bottom"/>
          </w:tcPr>
          <w:p w14:paraId="06412729"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pM40</w:t>
            </w:r>
            <w:proofErr w:type="gramStart"/>
            <w:r>
              <w:rPr>
                <w:rFonts w:ascii="Calibri" w:hAnsi="Calibri"/>
                <w:color w:val="000000"/>
                <w:sz w:val="20"/>
              </w:rPr>
              <w:t>_.incR</w:t>
            </w:r>
            <w:proofErr w:type="gramEnd"/>
          </w:p>
        </w:tc>
        <w:tc>
          <w:tcPr>
            <w:tcW w:w="407" w:type="pct"/>
            <w:tcBorders>
              <w:top w:val="nil"/>
              <w:left w:val="nil"/>
              <w:right w:val="nil"/>
            </w:tcBorders>
            <w:shd w:val="clear" w:color="auto" w:fill="auto"/>
            <w:noWrap/>
            <w:vAlign w:val="bottom"/>
          </w:tcPr>
          <w:p w14:paraId="0C8806D2" w14:textId="77777777" w:rsidR="00DA49ED" w:rsidRPr="00387EC7" w:rsidRDefault="00DA49ED" w:rsidP="00DA49ED">
            <w:pPr>
              <w:spacing w:before="0" w:after="0"/>
              <w:jc w:val="center"/>
              <w:rPr>
                <w:rFonts w:ascii="Calibri" w:hAnsi="Calibri"/>
                <w:color w:val="000000"/>
                <w:sz w:val="20"/>
              </w:rPr>
            </w:pPr>
            <w:r w:rsidRPr="00FD4A36">
              <w:rPr>
                <w:rFonts w:ascii="Calibri" w:hAnsi="Calibri"/>
                <w:color w:val="000000"/>
                <w:sz w:val="20"/>
              </w:rPr>
              <w:t>1388.07</w:t>
            </w:r>
          </w:p>
        </w:tc>
        <w:tc>
          <w:tcPr>
            <w:tcW w:w="437" w:type="pct"/>
            <w:tcBorders>
              <w:top w:val="nil"/>
              <w:left w:val="nil"/>
              <w:right w:val="nil"/>
            </w:tcBorders>
            <w:shd w:val="clear" w:color="auto" w:fill="auto"/>
            <w:noWrap/>
            <w:vAlign w:val="bottom"/>
          </w:tcPr>
          <w:p w14:paraId="597A5F3C"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Trending</w:t>
            </w:r>
          </w:p>
        </w:tc>
        <w:tc>
          <w:tcPr>
            <w:tcW w:w="346" w:type="pct"/>
            <w:tcBorders>
              <w:top w:val="nil"/>
              <w:left w:val="nil"/>
              <w:right w:val="nil"/>
            </w:tcBorders>
            <w:shd w:val="clear" w:color="auto" w:fill="auto"/>
            <w:noWrap/>
            <w:vAlign w:val="bottom"/>
          </w:tcPr>
          <w:p w14:paraId="46A45C6F"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0.39</w:t>
            </w:r>
          </w:p>
        </w:tc>
        <w:tc>
          <w:tcPr>
            <w:tcW w:w="349" w:type="pct"/>
            <w:tcBorders>
              <w:top w:val="nil"/>
              <w:left w:val="nil"/>
              <w:right w:val="nil"/>
            </w:tcBorders>
            <w:shd w:val="clear" w:color="auto" w:fill="auto"/>
            <w:noWrap/>
            <w:vAlign w:val="bottom"/>
          </w:tcPr>
          <w:p w14:paraId="2A7AEDC9"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0.36</w:t>
            </w:r>
          </w:p>
        </w:tc>
        <w:tc>
          <w:tcPr>
            <w:tcW w:w="349" w:type="pct"/>
            <w:tcBorders>
              <w:top w:val="nil"/>
              <w:left w:val="nil"/>
              <w:right w:val="nil"/>
            </w:tcBorders>
            <w:shd w:val="clear" w:color="auto" w:fill="auto"/>
            <w:noWrap/>
            <w:vAlign w:val="bottom"/>
          </w:tcPr>
          <w:p w14:paraId="4900FB3B"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0.31</w:t>
            </w:r>
          </w:p>
        </w:tc>
        <w:tc>
          <w:tcPr>
            <w:tcW w:w="349" w:type="pct"/>
            <w:tcBorders>
              <w:top w:val="nil"/>
              <w:left w:val="nil"/>
              <w:right w:val="nil"/>
            </w:tcBorders>
          </w:tcPr>
          <w:p w14:paraId="45B2DDA6" w14:textId="77777777" w:rsidR="00DA49ED" w:rsidRPr="00BB3A30" w:rsidRDefault="00DA49ED" w:rsidP="00DA49ED">
            <w:pPr>
              <w:spacing w:before="0" w:after="0"/>
              <w:jc w:val="center"/>
              <w:rPr>
                <w:rFonts w:ascii="Calibri" w:hAnsi="Calibri"/>
                <w:color w:val="000000"/>
                <w:sz w:val="20"/>
              </w:rPr>
            </w:pPr>
            <w:r w:rsidRPr="00005F86">
              <w:rPr>
                <w:rFonts w:ascii="Calibri" w:hAnsi="Calibri"/>
                <w:color w:val="000000"/>
                <w:sz w:val="20"/>
              </w:rPr>
              <w:t>0.255</w:t>
            </w:r>
          </w:p>
        </w:tc>
        <w:tc>
          <w:tcPr>
            <w:tcW w:w="349" w:type="pct"/>
            <w:tcBorders>
              <w:top w:val="nil"/>
              <w:left w:val="nil"/>
              <w:right w:val="nil"/>
            </w:tcBorders>
          </w:tcPr>
          <w:p w14:paraId="79EE13A0" w14:textId="77777777" w:rsidR="00DA49ED" w:rsidRPr="00BB3A30" w:rsidRDefault="00DA49ED" w:rsidP="00DA49ED">
            <w:pPr>
              <w:spacing w:before="0" w:after="0"/>
              <w:jc w:val="center"/>
              <w:rPr>
                <w:rFonts w:ascii="Calibri" w:hAnsi="Calibri"/>
                <w:color w:val="000000"/>
                <w:sz w:val="20"/>
              </w:rPr>
            </w:pPr>
            <w:r w:rsidRPr="00F16B7E">
              <w:rPr>
                <w:rFonts w:ascii="Calibri" w:hAnsi="Calibri"/>
                <w:color w:val="000000"/>
                <w:sz w:val="20"/>
              </w:rPr>
              <w:t>0.534</w:t>
            </w:r>
          </w:p>
        </w:tc>
        <w:tc>
          <w:tcPr>
            <w:tcW w:w="349" w:type="pct"/>
            <w:tcBorders>
              <w:top w:val="nil"/>
              <w:left w:val="nil"/>
              <w:right w:val="nil"/>
            </w:tcBorders>
            <w:shd w:val="clear" w:color="auto" w:fill="auto"/>
            <w:noWrap/>
            <w:vAlign w:val="bottom"/>
          </w:tcPr>
          <w:p w14:paraId="3D73D7A9" w14:textId="77777777" w:rsidR="00DA49ED" w:rsidRPr="00387EC7" w:rsidRDefault="00DA49ED" w:rsidP="00DA49ED">
            <w:pPr>
              <w:spacing w:before="0" w:after="0"/>
              <w:jc w:val="center"/>
              <w:rPr>
                <w:rFonts w:ascii="Calibri" w:hAnsi="Calibri"/>
                <w:color w:val="000000"/>
                <w:sz w:val="20"/>
              </w:rPr>
            </w:pPr>
            <w:r w:rsidRPr="00BB3A30">
              <w:rPr>
                <w:rFonts w:ascii="Calibri" w:hAnsi="Calibri"/>
                <w:color w:val="000000"/>
                <w:sz w:val="20"/>
              </w:rPr>
              <w:t>0.428</w:t>
            </w:r>
          </w:p>
        </w:tc>
        <w:tc>
          <w:tcPr>
            <w:tcW w:w="349" w:type="pct"/>
            <w:tcBorders>
              <w:top w:val="nil"/>
              <w:left w:val="nil"/>
              <w:right w:val="nil"/>
            </w:tcBorders>
          </w:tcPr>
          <w:p w14:paraId="20255606" w14:textId="77777777" w:rsidR="00DA49ED" w:rsidRPr="004344FE" w:rsidRDefault="00DA49ED" w:rsidP="00DA49ED">
            <w:pPr>
              <w:spacing w:before="0" w:after="0"/>
              <w:jc w:val="center"/>
              <w:rPr>
                <w:rFonts w:ascii="Calibri" w:hAnsi="Calibri"/>
                <w:color w:val="000000"/>
                <w:sz w:val="20"/>
              </w:rPr>
            </w:pPr>
            <w:r w:rsidRPr="000E5781">
              <w:rPr>
                <w:rFonts w:ascii="Calibri" w:hAnsi="Calibri"/>
                <w:color w:val="000000"/>
                <w:sz w:val="20"/>
              </w:rPr>
              <w:t>0.817</w:t>
            </w:r>
          </w:p>
        </w:tc>
        <w:tc>
          <w:tcPr>
            <w:tcW w:w="349" w:type="pct"/>
            <w:tcBorders>
              <w:top w:val="nil"/>
              <w:left w:val="nil"/>
              <w:right w:val="nil"/>
            </w:tcBorders>
            <w:shd w:val="clear" w:color="auto" w:fill="auto"/>
            <w:noWrap/>
            <w:vAlign w:val="bottom"/>
          </w:tcPr>
          <w:p w14:paraId="5361DFAC" w14:textId="77777777" w:rsidR="00DA49ED" w:rsidRPr="00387EC7" w:rsidRDefault="00DA49ED" w:rsidP="00DA49ED">
            <w:pPr>
              <w:spacing w:before="0" w:after="0"/>
              <w:jc w:val="center"/>
              <w:rPr>
                <w:rFonts w:ascii="Calibri" w:hAnsi="Calibri"/>
                <w:color w:val="000000"/>
                <w:sz w:val="20"/>
              </w:rPr>
            </w:pPr>
            <w:r w:rsidRPr="004344FE">
              <w:rPr>
                <w:rFonts w:ascii="Calibri" w:hAnsi="Calibri"/>
                <w:color w:val="000000"/>
                <w:sz w:val="20"/>
              </w:rPr>
              <w:t>0.36</w:t>
            </w:r>
          </w:p>
        </w:tc>
        <w:tc>
          <w:tcPr>
            <w:tcW w:w="349" w:type="pct"/>
            <w:tcBorders>
              <w:top w:val="nil"/>
              <w:left w:val="nil"/>
              <w:right w:val="nil"/>
            </w:tcBorders>
            <w:shd w:val="clear" w:color="auto" w:fill="auto"/>
            <w:noWrap/>
            <w:vAlign w:val="bottom"/>
          </w:tcPr>
          <w:p w14:paraId="6CCEABDD" w14:textId="77777777" w:rsidR="00DA49ED" w:rsidRPr="00387EC7" w:rsidRDefault="00DA49ED" w:rsidP="00DA49ED">
            <w:pPr>
              <w:spacing w:before="0" w:after="0"/>
              <w:jc w:val="center"/>
              <w:rPr>
                <w:rFonts w:ascii="Calibri" w:hAnsi="Calibri"/>
                <w:color w:val="000000"/>
                <w:sz w:val="20"/>
              </w:rPr>
            </w:pPr>
            <w:r w:rsidRPr="001E4B3A">
              <w:rPr>
                <w:rFonts w:ascii="Calibri" w:hAnsi="Calibri"/>
                <w:color w:val="000000"/>
                <w:sz w:val="20"/>
              </w:rPr>
              <w:t>0.247</w:t>
            </w:r>
          </w:p>
        </w:tc>
        <w:tc>
          <w:tcPr>
            <w:tcW w:w="343" w:type="pct"/>
            <w:tcBorders>
              <w:top w:val="nil"/>
              <w:left w:val="nil"/>
              <w:right w:val="nil"/>
            </w:tcBorders>
            <w:shd w:val="clear" w:color="auto" w:fill="auto"/>
            <w:noWrap/>
            <w:vAlign w:val="bottom"/>
          </w:tcPr>
          <w:p w14:paraId="4FA42A15" w14:textId="77777777" w:rsidR="00DA49ED" w:rsidRPr="00387EC7" w:rsidRDefault="00DA49ED" w:rsidP="00DA49ED">
            <w:pPr>
              <w:spacing w:before="0" w:after="0"/>
              <w:jc w:val="center"/>
              <w:rPr>
                <w:rFonts w:ascii="Calibri" w:hAnsi="Calibri"/>
                <w:color w:val="000000"/>
                <w:sz w:val="20"/>
              </w:rPr>
            </w:pPr>
            <w:r w:rsidRPr="000F2DDF">
              <w:rPr>
                <w:rFonts w:ascii="Calibri" w:hAnsi="Calibri"/>
                <w:color w:val="000000"/>
                <w:sz w:val="20"/>
              </w:rPr>
              <w:t>0.247</w:t>
            </w:r>
          </w:p>
        </w:tc>
      </w:tr>
      <w:tr w:rsidR="00DA49ED" w:rsidRPr="00387EC7" w14:paraId="5C784F36" w14:textId="77777777" w:rsidTr="00DA49ED">
        <w:trPr>
          <w:trHeight w:val="252"/>
        </w:trPr>
        <w:tc>
          <w:tcPr>
            <w:tcW w:w="674" w:type="pct"/>
            <w:tcBorders>
              <w:left w:val="nil"/>
              <w:right w:val="nil"/>
            </w:tcBorders>
            <w:shd w:val="clear" w:color="auto" w:fill="auto"/>
            <w:noWrap/>
            <w:vAlign w:val="bottom"/>
          </w:tcPr>
          <w:p w14:paraId="5F33FB56" w14:textId="77777777" w:rsidR="00DA49ED" w:rsidRDefault="00DA49ED" w:rsidP="00DA49ED">
            <w:pPr>
              <w:spacing w:before="0" w:after="0"/>
              <w:jc w:val="center"/>
              <w:rPr>
                <w:rFonts w:ascii="Calibri" w:hAnsi="Calibri"/>
                <w:color w:val="000000"/>
                <w:sz w:val="20"/>
              </w:rPr>
            </w:pPr>
            <w:r>
              <w:rPr>
                <w:rFonts w:ascii="Calibri" w:hAnsi="Calibri"/>
                <w:color w:val="000000"/>
                <w:sz w:val="20"/>
              </w:rPr>
              <w:t>pM20</w:t>
            </w:r>
            <w:proofErr w:type="gramStart"/>
            <w:r>
              <w:rPr>
                <w:rFonts w:ascii="Calibri" w:hAnsi="Calibri"/>
                <w:color w:val="000000"/>
                <w:sz w:val="20"/>
              </w:rPr>
              <w:t>_.incR</w:t>
            </w:r>
            <w:proofErr w:type="gramEnd"/>
          </w:p>
        </w:tc>
        <w:tc>
          <w:tcPr>
            <w:tcW w:w="407" w:type="pct"/>
            <w:tcBorders>
              <w:left w:val="nil"/>
              <w:right w:val="nil"/>
            </w:tcBorders>
            <w:shd w:val="clear" w:color="auto" w:fill="auto"/>
            <w:noWrap/>
            <w:vAlign w:val="bottom"/>
          </w:tcPr>
          <w:p w14:paraId="683DF286" w14:textId="77777777" w:rsidR="00DA49ED" w:rsidRPr="00387EC7" w:rsidRDefault="00DA49ED" w:rsidP="00DA49ED">
            <w:pPr>
              <w:spacing w:before="0" w:after="0"/>
              <w:jc w:val="center"/>
              <w:rPr>
                <w:rFonts w:ascii="Calibri" w:hAnsi="Calibri"/>
                <w:color w:val="000000"/>
                <w:sz w:val="20"/>
              </w:rPr>
            </w:pPr>
            <w:r w:rsidRPr="00FD4A36">
              <w:rPr>
                <w:rFonts w:ascii="Calibri" w:hAnsi="Calibri"/>
                <w:color w:val="000000"/>
                <w:sz w:val="20"/>
              </w:rPr>
              <w:t>1388.07</w:t>
            </w:r>
          </w:p>
        </w:tc>
        <w:tc>
          <w:tcPr>
            <w:tcW w:w="437" w:type="pct"/>
            <w:tcBorders>
              <w:left w:val="nil"/>
              <w:right w:val="nil"/>
            </w:tcBorders>
            <w:shd w:val="clear" w:color="auto" w:fill="auto"/>
            <w:noWrap/>
            <w:vAlign w:val="bottom"/>
          </w:tcPr>
          <w:p w14:paraId="2B8DE82E"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Trending</w:t>
            </w:r>
          </w:p>
        </w:tc>
        <w:tc>
          <w:tcPr>
            <w:tcW w:w="346" w:type="pct"/>
            <w:tcBorders>
              <w:left w:val="nil"/>
              <w:right w:val="nil"/>
            </w:tcBorders>
            <w:shd w:val="clear" w:color="auto" w:fill="auto"/>
            <w:noWrap/>
            <w:vAlign w:val="bottom"/>
          </w:tcPr>
          <w:p w14:paraId="7E10FCF5"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0.39</w:t>
            </w:r>
          </w:p>
        </w:tc>
        <w:tc>
          <w:tcPr>
            <w:tcW w:w="349" w:type="pct"/>
            <w:tcBorders>
              <w:left w:val="nil"/>
              <w:right w:val="nil"/>
            </w:tcBorders>
            <w:shd w:val="clear" w:color="auto" w:fill="auto"/>
            <w:noWrap/>
            <w:vAlign w:val="bottom"/>
          </w:tcPr>
          <w:p w14:paraId="6CC53172"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0.36</w:t>
            </w:r>
          </w:p>
        </w:tc>
        <w:tc>
          <w:tcPr>
            <w:tcW w:w="349" w:type="pct"/>
            <w:tcBorders>
              <w:left w:val="nil"/>
              <w:right w:val="nil"/>
            </w:tcBorders>
            <w:shd w:val="clear" w:color="auto" w:fill="auto"/>
            <w:noWrap/>
            <w:vAlign w:val="bottom"/>
          </w:tcPr>
          <w:p w14:paraId="6406D8B9"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0.31</w:t>
            </w:r>
          </w:p>
        </w:tc>
        <w:tc>
          <w:tcPr>
            <w:tcW w:w="349" w:type="pct"/>
            <w:tcBorders>
              <w:left w:val="nil"/>
              <w:right w:val="nil"/>
            </w:tcBorders>
          </w:tcPr>
          <w:p w14:paraId="75B52A37" w14:textId="77777777" w:rsidR="00DA49ED" w:rsidRPr="00BB3A30" w:rsidRDefault="00DA49ED" w:rsidP="00DA49ED">
            <w:pPr>
              <w:spacing w:before="0" w:after="0"/>
              <w:jc w:val="center"/>
              <w:rPr>
                <w:rFonts w:ascii="Calibri" w:hAnsi="Calibri"/>
                <w:color w:val="000000"/>
                <w:sz w:val="20"/>
              </w:rPr>
            </w:pPr>
            <w:r w:rsidRPr="00005F86">
              <w:rPr>
                <w:rFonts w:ascii="Calibri" w:hAnsi="Calibri"/>
                <w:color w:val="000000"/>
                <w:sz w:val="20"/>
              </w:rPr>
              <w:t>0.255</w:t>
            </w:r>
          </w:p>
        </w:tc>
        <w:tc>
          <w:tcPr>
            <w:tcW w:w="349" w:type="pct"/>
            <w:tcBorders>
              <w:left w:val="nil"/>
              <w:right w:val="nil"/>
            </w:tcBorders>
          </w:tcPr>
          <w:p w14:paraId="4221673B" w14:textId="77777777" w:rsidR="00DA49ED" w:rsidRPr="00BB3A30" w:rsidRDefault="00DA49ED" w:rsidP="00DA49ED">
            <w:pPr>
              <w:spacing w:before="0" w:after="0"/>
              <w:jc w:val="center"/>
              <w:rPr>
                <w:rFonts w:ascii="Calibri" w:hAnsi="Calibri"/>
                <w:color w:val="000000"/>
                <w:sz w:val="20"/>
              </w:rPr>
            </w:pPr>
            <w:r w:rsidRPr="00F16B7E">
              <w:rPr>
                <w:rFonts w:ascii="Calibri" w:hAnsi="Calibri"/>
                <w:color w:val="000000"/>
                <w:sz w:val="20"/>
              </w:rPr>
              <w:t>0.534</w:t>
            </w:r>
          </w:p>
        </w:tc>
        <w:tc>
          <w:tcPr>
            <w:tcW w:w="349" w:type="pct"/>
            <w:tcBorders>
              <w:left w:val="nil"/>
              <w:right w:val="nil"/>
            </w:tcBorders>
            <w:shd w:val="clear" w:color="auto" w:fill="auto"/>
            <w:noWrap/>
            <w:vAlign w:val="bottom"/>
          </w:tcPr>
          <w:p w14:paraId="168227F7" w14:textId="77777777" w:rsidR="00DA49ED" w:rsidRPr="00387EC7" w:rsidRDefault="00DA49ED" w:rsidP="00DA49ED">
            <w:pPr>
              <w:spacing w:before="0" w:after="0"/>
              <w:jc w:val="center"/>
              <w:rPr>
                <w:rFonts w:ascii="Calibri" w:hAnsi="Calibri"/>
                <w:color w:val="000000"/>
                <w:sz w:val="20"/>
              </w:rPr>
            </w:pPr>
            <w:r w:rsidRPr="00BB3A30">
              <w:rPr>
                <w:rFonts w:ascii="Calibri" w:hAnsi="Calibri"/>
                <w:color w:val="000000"/>
                <w:sz w:val="20"/>
              </w:rPr>
              <w:t>0.428</w:t>
            </w:r>
          </w:p>
        </w:tc>
        <w:tc>
          <w:tcPr>
            <w:tcW w:w="349" w:type="pct"/>
            <w:tcBorders>
              <w:left w:val="nil"/>
              <w:right w:val="nil"/>
            </w:tcBorders>
          </w:tcPr>
          <w:p w14:paraId="1A43E6EE" w14:textId="77777777" w:rsidR="00DA49ED" w:rsidRPr="004344FE" w:rsidRDefault="00DA49ED" w:rsidP="00DA49ED">
            <w:pPr>
              <w:spacing w:before="0" w:after="0"/>
              <w:jc w:val="center"/>
              <w:rPr>
                <w:rFonts w:ascii="Calibri" w:hAnsi="Calibri"/>
                <w:color w:val="000000"/>
                <w:sz w:val="20"/>
              </w:rPr>
            </w:pPr>
            <w:r w:rsidRPr="000E5781">
              <w:rPr>
                <w:rFonts w:ascii="Calibri" w:hAnsi="Calibri"/>
                <w:color w:val="000000"/>
                <w:sz w:val="20"/>
              </w:rPr>
              <w:t>0.817</w:t>
            </w:r>
          </w:p>
        </w:tc>
        <w:tc>
          <w:tcPr>
            <w:tcW w:w="349" w:type="pct"/>
            <w:tcBorders>
              <w:left w:val="nil"/>
              <w:right w:val="nil"/>
            </w:tcBorders>
            <w:shd w:val="clear" w:color="auto" w:fill="auto"/>
            <w:noWrap/>
            <w:vAlign w:val="bottom"/>
          </w:tcPr>
          <w:p w14:paraId="39FEF4C7" w14:textId="77777777" w:rsidR="00DA49ED" w:rsidRPr="00387EC7" w:rsidRDefault="00DA49ED" w:rsidP="00DA49ED">
            <w:pPr>
              <w:spacing w:before="0" w:after="0"/>
              <w:jc w:val="center"/>
              <w:rPr>
                <w:rFonts w:ascii="Calibri" w:hAnsi="Calibri"/>
                <w:color w:val="000000"/>
                <w:sz w:val="20"/>
              </w:rPr>
            </w:pPr>
            <w:r w:rsidRPr="004344FE">
              <w:rPr>
                <w:rFonts w:ascii="Calibri" w:hAnsi="Calibri"/>
                <w:color w:val="000000"/>
                <w:sz w:val="20"/>
              </w:rPr>
              <w:t>0.36</w:t>
            </w:r>
          </w:p>
        </w:tc>
        <w:tc>
          <w:tcPr>
            <w:tcW w:w="349" w:type="pct"/>
            <w:tcBorders>
              <w:left w:val="nil"/>
              <w:right w:val="nil"/>
            </w:tcBorders>
            <w:shd w:val="clear" w:color="auto" w:fill="auto"/>
            <w:noWrap/>
            <w:vAlign w:val="bottom"/>
          </w:tcPr>
          <w:p w14:paraId="0501589A" w14:textId="77777777" w:rsidR="00DA49ED" w:rsidRPr="00387EC7" w:rsidRDefault="00DA49ED" w:rsidP="00DA49ED">
            <w:pPr>
              <w:spacing w:before="0" w:after="0"/>
              <w:jc w:val="center"/>
              <w:rPr>
                <w:rFonts w:ascii="Calibri" w:hAnsi="Calibri"/>
                <w:color w:val="000000"/>
                <w:sz w:val="20"/>
              </w:rPr>
            </w:pPr>
            <w:r w:rsidRPr="001E4B3A">
              <w:rPr>
                <w:rFonts w:ascii="Calibri" w:hAnsi="Calibri"/>
                <w:color w:val="000000"/>
                <w:sz w:val="20"/>
              </w:rPr>
              <w:t>0.247</w:t>
            </w:r>
          </w:p>
        </w:tc>
        <w:tc>
          <w:tcPr>
            <w:tcW w:w="343" w:type="pct"/>
            <w:tcBorders>
              <w:left w:val="nil"/>
              <w:right w:val="nil"/>
            </w:tcBorders>
            <w:shd w:val="clear" w:color="auto" w:fill="auto"/>
            <w:noWrap/>
            <w:vAlign w:val="bottom"/>
          </w:tcPr>
          <w:p w14:paraId="1FB0CB69" w14:textId="77777777" w:rsidR="00DA49ED" w:rsidRPr="00387EC7" w:rsidRDefault="00DA49ED" w:rsidP="00DA49ED">
            <w:pPr>
              <w:spacing w:before="0" w:after="0"/>
              <w:jc w:val="center"/>
              <w:rPr>
                <w:rFonts w:ascii="Calibri" w:hAnsi="Calibri"/>
                <w:color w:val="000000"/>
                <w:sz w:val="20"/>
              </w:rPr>
            </w:pPr>
            <w:r w:rsidRPr="000F2DDF">
              <w:rPr>
                <w:rFonts w:ascii="Calibri" w:hAnsi="Calibri"/>
                <w:color w:val="000000"/>
                <w:sz w:val="20"/>
              </w:rPr>
              <w:t>0.247</w:t>
            </w:r>
          </w:p>
        </w:tc>
      </w:tr>
      <w:tr w:rsidR="00DA49ED" w:rsidRPr="00387EC7" w14:paraId="199A70EA" w14:textId="77777777" w:rsidTr="00DA49ED">
        <w:trPr>
          <w:trHeight w:val="238"/>
        </w:trPr>
        <w:tc>
          <w:tcPr>
            <w:tcW w:w="674" w:type="pct"/>
            <w:tcBorders>
              <w:left w:val="nil"/>
              <w:right w:val="nil"/>
            </w:tcBorders>
            <w:shd w:val="clear" w:color="auto" w:fill="auto"/>
            <w:noWrap/>
            <w:vAlign w:val="bottom"/>
          </w:tcPr>
          <w:p w14:paraId="0E83C32E" w14:textId="77777777" w:rsidR="00DA49ED" w:rsidRDefault="00DA49ED" w:rsidP="00DA49ED">
            <w:pPr>
              <w:spacing w:before="0" w:after="0"/>
              <w:jc w:val="center"/>
              <w:rPr>
                <w:rFonts w:ascii="Calibri" w:hAnsi="Calibri"/>
                <w:color w:val="000000"/>
                <w:sz w:val="20"/>
              </w:rPr>
            </w:pPr>
            <w:r>
              <w:rPr>
                <w:rFonts w:ascii="Calibri" w:hAnsi="Calibri"/>
                <w:color w:val="000000"/>
                <w:sz w:val="20"/>
              </w:rPr>
              <w:t>pM20lim</w:t>
            </w:r>
            <w:proofErr w:type="gramStart"/>
            <w:r>
              <w:rPr>
                <w:rFonts w:ascii="Calibri" w:hAnsi="Calibri"/>
                <w:color w:val="000000"/>
                <w:sz w:val="20"/>
              </w:rPr>
              <w:t>_.incR</w:t>
            </w:r>
            <w:proofErr w:type="gramEnd"/>
          </w:p>
        </w:tc>
        <w:tc>
          <w:tcPr>
            <w:tcW w:w="407" w:type="pct"/>
            <w:tcBorders>
              <w:left w:val="nil"/>
              <w:right w:val="nil"/>
            </w:tcBorders>
            <w:shd w:val="clear" w:color="auto" w:fill="auto"/>
            <w:noWrap/>
            <w:vAlign w:val="bottom"/>
          </w:tcPr>
          <w:p w14:paraId="6FE37926" w14:textId="77777777" w:rsidR="00DA49ED" w:rsidRPr="00387EC7" w:rsidRDefault="00DA49ED" w:rsidP="00DA49ED">
            <w:pPr>
              <w:spacing w:before="0" w:after="0"/>
              <w:jc w:val="center"/>
              <w:rPr>
                <w:rFonts w:ascii="Calibri" w:hAnsi="Calibri"/>
                <w:color w:val="000000"/>
                <w:sz w:val="20"/>
              </w:rPr>
            </w:pPr>
            <w:r w:rsidRPr="00FD4A36">
              <w:rPr>
                <w:rFonts w:ascii="Calibri" w:hAnsi="Calibri"/>
                <w:color w:val="000000"/>
                <w:sz w:val="20"/>
              </w:rPr>
              <w:t>1388.07</w:t>
            </w:r>
          </w:p>
        </w:tc>
        <w:tc>
          <w:tcPr>
            <w:tcW w:w="437" w:type="pct"/>
            <w:tcBorders>
              <w:left w:val="nil"/>
              <w:right w:val="nil"/>
            </w:tcBorders>
            <w:shd w:val="clear" w:color="auto" w:fill="auto"/>
            <w:noWrap/>
            <w:vAlign w:val="bottom"/>
          </w:tcPr>
          <w:p w14:paraId="04ABA4EA"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Trending</w:t>
            </w:r>
          </w:p>
        </w:tc>
        <w:tc>
          <w:tcPr>
            <w:tcW w:w="346" w:type="pct"/>
            <w:tcBorders>
              <w:left w:val="nil"/>
              <w:right w:val="nil"/>
            </w:tcBorders>
            <w:shd w:val="clear" w:color="auto" w:fill="auto"/>
            <w:noWrap/>
            <w:vAlign w:val="bottom"/>
          </w:tcPr>
          <w:p w14:paraId="47E24D18"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0.39</w:t>
            </w:r>
          </w:p>
        </w:tc>
        <w:tc>
          <w:tcPr>
            <w:tcW w:w="349" w:type="pct"/>
            <w:tcBorders>
              <w:left w:val="nil"/>
              <w:right w:val="nil"/>
            </w:tcBorders>
            <w:shd w:val="clear" w:color="auto" w:fill="auto"/>
            <w:noWrap/>
            <w:vAlign w:val="bottom"/>
          </w:tcPr>
          <w:p w14:paraId="4FB47260"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0.36</w:t>
            </w:r>
          </w:p>
        </w:tc>
        <w:tc>
          <w:tcPr>
            <w:tcW w:w="349" w:type="pct"/>
            <w:tcBorders>
              <w:left w:val="nil"/>
              <w:right w:val="nil"/>
            </w:tcBorders>
            <w:shd w:val="clear" w:color="auto" w:fill="auto"/>
            <w:noWrap/>
            <w:vAlign w:val="bottom"/>
          </w:tcPr>
          <w:p w14:paraId="5894B2DA" w14:textId="77777777" w:rsidR="00DA49ED" w:rsidRPr="00387EC7" w:rsidRDefault="00DA49ED" w:rsidP="00DA49ED">
            <w:pPr>
              <w:spacing w:before="0" w:after="0"/>
              <w:jc w:val="center"/>
              <w:rPr>
                <w:rFonts w:ascii="Calibri" w:hAnsi="Calibri"/>
                <w:color w:val="000000"/>
                <w:sz w:val="20"/>
              </w:rPr>
            </w:pPr>
            <w:r>
              <w:rPr>
                <w:rFonts w:ascii="Calibri" w:hAnsi="Calibri"/>
                <w:color w:val="000000"/>
                <w:sz w:val="20"/>
              </w:rPr>
              <w:t>0.31</w:t>
            </w:r>
          </w:p>
        </w:tc>
        <w:tc>
          <w:tcPr>
            <w:tcW w:w="349" w:type="pct"/>
            <w:tcBorders>
              <w:left w:val="nil"/>
              <w:right w:val="nil"/>
            </w:tcBorders>
          </w:tcPr>
          <w:p w14:paraId="5B9E3733" w14:textId="77777777" w:rsidR="00DA49ED" w:rsidRPr="00BB3A30" w:rsidRDefault="00DA49ED" w:rsidP="00DA49ED">
            <w:pPr>
              <w:spacing w:before="0" w:after="0"/>
              <w:jc w:val="center"/>
              <w:rPr>
                <w:rFonts w:ascii="Calibri" w:hAnsi="Calibri"/>
                <w:color w:val="000000"/>
                <w:sz w:val="20"/>
              </w:rPr>
            </w:pPr>
            <w:r w:rsidRPr="00005F86">
              <w:rPr>
                <w:rFonts w:ascii="Calibri" w:hAnsi="Calibri"/>
                <w:color w:val="000000"/>
                <w:sz w:val="20"/>
              </w:rPr>
              <w:t>0.255</w:t>
            </w:r>
          </w:p>
        </w:tc>
        <w:tc>
          <w:tcPr>
            <w:tcW w:w="349" w:type="pct"/>
            <w:tcBorders>
              <w:left w:val="nil"/>
              <w:right w:val="nil"/>
            </w:tcBorders>
          </w:tcPr>
          <w:p w14:paraId="5FB88FD8" w14:textId="77777777" w:rsidR="00DA49ED" w:rsidRPr="00BB3A30" w:rsidRDefault="00DA49ED" w:rsidP="00DA49ED">
            <w:pPr>
              <w:spacing w:before="0" w:after="0"/>
              <w:jc w:val="center"/>
              <w:rPr>
                <w:rFonts w:ascii="Calibri" w:hAnsi="Calibri"/>
                <w:color w:val="000000"/>
                <w:sz w:val="20"/>
              </w:rPr>
            </w:pPr>
            <w:r w:rsidRPr="00F16B7E">
              <w:rPr>
                <w:rFonts w:ascii="Calibri" w:hAnsi="Calibri"/>
                <w:color w:val="000000"/>
                <w:sz w:val="20"/>
              </w:rPr>
              <w:t>0.534</w:t>
            </w:r>
          </w:p>
        </w:tc>
        <w:tc>
          <w:tcPr>
            <w:tcW w:w="349" w:type="pct"/>
            <w:tcBorders>
              <w:left w:val="nil"/>
              <w:right w:val="nil"/>
            </w:tcBorders>
            <w:shd w:val="clear" w:color="auto" w:fill="auto"/>
            <w:noWrap/>
            <w:vAlign w:val="bottom"/>
          </w:tcPr>
          <w:p w14:paraId="46733606" w14:textId="77777777" w:rsidR="00DA49ED" w:rsidRPr="00387EC7" w:rsidRDefault="00DA49ED" w:rsidP="00DA49ED">
            <w:pPr>
              <w:spacing w:before="0" w:after="0"/>
              <w:jc w:val="center"/>
              <w:rPr>
                <w:rFonts w:ascii="Calibri" w:hAnsi="Calibri"/>
                <w:color w:val="000000"/>
                <w:sz w:val="20"/>
              </w:rPr>
            </w:pPr>
            <w:r w:rsidRPr="00BB3A30">
              <w:rPr>
                <w:rFonts w:ascii="Calibri" w:hAnsi="Calibri"/>
                <w:color w:val="000000"/>
                <w:sz w:val="20"/>
              </w:rPr>
              <w:t>0.428</w:t>
            </w:r>
          </w:p>
        </w:tc>
        <w:tc>
          <w:tcPr>
            <w:tcW w:w="349" w:type="pct"/>
            <w:tcBorders>
              <w:left w:val="nil"/>
              <w:right w:val="nil"/>
            </w:tcBorders>
          </w:tcPr>
          <w:p w14:paraId="4CEC54E1" w14:textId="77777777" w:rsidR="00DA49ED" w:rsidRPr="004344FE" w:rsidRDefault="00DA49ED" w:rsidP="00DA49ED">
            <w:pPr>
              <w:spacing w:before="0" w:after="0"/>
              <w:jc w:val="center"/>
              <w:rPr>
                <w:rFonts w:ascii="Calibri" w:hAnsi="Calibri"/>
                <w:color w:val="000000"/>
                <w:sz w:val="20"/>
              </w:rPr>
            </w:pPr>
            <w:r w:rsidRPr="000E5781">
              <w:rPr>
                <w:rFonts w:ascii="Calibri" w:hAnsi="Calibri"/>
                <w:color w:val="000000"/>
                <w:sz w:val="20"/>
              </w:rPr>
              <w:t>0.817</w:t>
            </w:r>
          </w:p>
        </w:tc>
        <w:tc>
          <w:tcPr>
            <w:tcW w:w="349" w:type="pct"/>
            <w:tcBorders>
              <w:left w:val="nil"/>
              <w:right w:val="nil"/>
            </w:tcBorders>
            <w:shd w:val="clear" w:color="auto" w:fill="auto"/>
            <w:noWrap/>
            <w:vAlign w:val="bottom"/>
          </w:tcPr>
          <w:p w14:paraId="21810745" w14:textId="77777777" w:rsidR="00DA49ED" w:rsidRPr="00387EC7" w:rsidRDefault="00DA49ED" w:rsidP="00DA49ED">
            <w:pPr>
              <w:spacing w:before="0" w:after="0"/>
              <w:jc w:val="center"/>
              <w:rPr>
                <w:rFonts w:ascii="Calibri" w:hAnsi="Calibri"/>
                <w:color w:val="000000"/>
                <w:sz w:val="20"/>
              </w:rPr>
            </w:pPr>
            <w:r w:rsidRPr="004344FE">
              <w:rPr>
                <w:rFonts w:ascii="Calibri" w:hAnsi="Calibri"/>
                <w:color w:val="000000"/>
                <w:sz w:val="20"/>
              </w:rPr>
              <w:t>0.36</w:t>
            </w:r>
          </w:p>
        </w:tc>
        <w:tc>
          <w:tcPr>
            <w:tcW w:w="349" w:type="pct"/>
            <w:tcBorders>
              <w:left w:val="nil"/>
              <w:right w:val="nil"/>
            </w:tcBorders>
            <w:shd w:val="clear" w:color="auto" w:fill="auto"/>
            <w:noWrap/>
            <w:vAlign w:val="bottom"/>
          </w:tcPr>
          <w:p w14:paraId="6E009923" w14:textId="77777777" w:rsidR="00DA49ED" w:rsidRPr="00387EC7" w:rsidRDefault="00DA49ED" w:rsidP="00DA49ED">
            <w:pPr>
              <w:spacing w:before="0" w:after="0"/>
              <w:jc w:val="center"/>
              <w:rPr>
                <w:rFonts w:ascii="Calibri" w:hAnsi="Calibri"/>
                <w:color w:val="000000"/>
                <w:sz w:val="20"/>
              </w:rPr>
            </w:pPr>
            <w:r w:rsidRPr="001E4B3A">
              <w:rPr>
                <w:rFonts w:ascii="Calibri" w:hAnsi="Calibri"/>
                <w:color w:val="000000"/>
                <w:sz w:val="20"/>
              </w:rPr>
              <w:t>0.247</w:t>
            </w:r>
          </w:p>
        </w:tc>
        <w:tc>
          <w:tcPr>
            <w:tcW w:w="343" w:type="pct"/>
            <w:tcBorders>
              <w:left w:val="nil"/>
              <w:right w:val="nil"/>
            </w:tcBorders>
            <w:shd w:val="clear" w:color="auto" w:fill="auto"/>
            <w:noWrap/>
            <w:vAlign w:val="bottom"/>
          </w:tcPr>
          <w:p w14:paraId="27FFC0F6" w14:textId="77777777" w:rsidR="00DA49ED" w:rsidRPr="00387EC7" w:rsidRDefault="00DA49ED" w:rsidP="00DA49ED">
            <w:pPr>
              <w:spacing w:before="0" w:after="0"/>
              <w:jc w:val="center"/>
              <w:rPr>
                <w:rFonts w:ascii="Calibri" w:hAnsi="Calibri"/>
                <w:color w:val="000000"/>
                <w:sz w:val="20"/>
              </w:rPr>
            </w:pPr>
            <w:r w:rsidRPr="000F2DDF">
              <w:rPr>
                <w:rFonts w:ascii="Calibri" w:hAnsi="Calibri"/>
                <w:color w:val="000000"/>
                <w:sz w:val="20"/>
              </w:rPr>
              <w:t>0.247</w:t>
            </w:r>
          </w:p>
        </w:tc>
      </w:tr>
      <w:tr w:rsidR="00DA49ED" w:rsidRPr="00387EC7" w14:paraId="1DA76878" w14:textId="77777777" w:rsidTr="00DA49ED">
        <w:trPr>
          <w:trHeight w:val="237"/>
        </w:trPr>
        <w:tc>
          <w:tcPr>
            <w:tcW w:w="674" w:type="pct"/>
            <w:tcBorders>
              <w:left w:val="nil"/>
              <w:right w:val="nil"/>
            </w:tcBorders>
            <w:shd w:val="clear" w:color="auto" w:fill="auto"/>
            <w:noWrap/>
            <w:vAlign w:val="bottom"/>
          </w:tcPr>
          <w:p w14:paraId="54EA88CA" w14:textId="77777777" w:rsidR="00DA49ED" w:rsidRDefault="00DA49ED" w:rsidP="00DA49ED">
            <w:pPr>
              <w:spacing w:before="0" w:after="0"/>
              <w:jc w:val="center"/>
              <w:rPr>
                <w:rFonts w:ascii="Calibri" w:hAnsi="Calibri"/>
                <w:color w:val="000000"/>
                <w:sz w:val="20"/>
              </w:rPr>
            </w:pPr>
            <w:r>
              <w:rPr>
                <w:rFonts w:ascii="Calibri" w:hAnsi="Calibri"/>
                <w:color w:val="000000"/>
                <w:sz w:val="20"/>
              </w:rPr>
              <w:t>ConM_.5R</w:t>
            </w:r>
          </w:p>
        </w:tc>
        <w:tc>
          <w:tcPr>
            <w:tcW w:w="407" w:type="pct"/>
            <w:tcBorders>
              <w:left w:val="nil"/>
              <w:right w:val="nil"/>
            </w:tcBorders>
            <w:shd w:val="clear" w:color="auto" w:fill="auto"/>
            <w:noWrap/>
            <w:vAlign w:val="bottom"/>
          </w:tcPr>
          <w:p w14:paraId="448E87AC" w14:textId="77777777" w:rsidR="00DA49ED" w:rsidRDefault="00DA49ED" w:rsidP="00DA49ED">
            <w:pPr>
              <w:spacing w:before="0" w:after="0"/>
              <w:jc w:val="center"/>
              <w:rPr>
                <w:rFonts w:ascii="Calibri" w:hAnsi="Calibri"/>
                <w:color w:val="000000"/>
                <w:sz w:val="20"/>
              </w:rPr>
            </w:pPr>
            <w:r w:rsidRPr="00FD4A36">
              <w:rPr>
                <w:rFonts w:ascii="Calibri" w:hAnsi="Calibri"/>
                <w:color w:val="000000"/>
                <w:sz w:val="20"/>
              </w:rPr>
              <w:t>1388.07</w:t>
            </w:r>
          </w:p>
        </w:tc>
        <w:tc>
          <w:tcPr>
            <w:tcW w:w="437" w:type="pct"/>
            <w:tcBorders>
              <w:left w:val="nil"/>
              <w:right w:val="nil"/>
            </w:tcBorders>
            <w:shd w:val="clear" w:color="auto" w:fill="auto"/>
            <w:noWrap/>
            <w:vAlign w:val="bottom"/>
          </w:tcPr>
          <w:p w14:paraId="2AF7A69B" w14:textId="77777777" w:rsidR="00DA49ED" w:rsidRDefault="00DA49ED" w:rsidP="00DA49ED">
            <w:pPr>
              <w:spacing w:before="0" w:after="0"/>
              <w:jc w:val="center"/>
              <w:rPr>
                <w:rFonts w:ascii="Calibri" w:hAnsi="Calibri"/>
                <w:color w:val="000000"/>
                <w:sz w:val="20"/>
              </w:rPr>
            </w:pPr>
            <w:r>
              <w:rPr>
                <w:rFonts w:ascii="Calibri" w:hAnsi="Calibri"/>
                <w:color w:val="000000"/>
                <w:sz w:val="20"/>
              </w:rPr>
              <w:t>794.8</w:t>
            </w:r>
          </w:p>
        </w:tc>
        <w:tc>
          <w:tcPr>
            <w:tcW w:w="346" w:type="pct"/>
            <w:tcBorders>
              <w:left w:val="nil"/>
              <w:right w:val="nil"/>
            </w:tcBorders>
            <w:shd w:val="clear" w:color="auto" w:fill="auto"/>
            <w:noWrap/>
            <w:vAlign w:val="bottom"/>
          </w:tcPr>
          <w:p w14:paraId="79BF48F8" w14:textId="77777777" w:rsidR="00DA49ED" w:rsidRDefault="00DA49ED" w:rsidP="00DA49ED">
            <w:pPr>
              <w:spacing w:before="0" w:after="0"/>
              <w:jc w:val="center"/>
              <w:rPr>
                <w:rFonts w:ascii="Calibri" w:hAnsi="Calibri"/>
                <w:color w:val="000000"/>
                <w:sz w:val="20"/>
              </w:rPr>
            </w:pPr>
            <w:r>
              <w:rPr>
                <w:rFonts w:ascii="Calibri" w:hAnsi="Calibri"/>
                <w:color w:val="000000"/>
                <w:sz w:val="20"/>
              </w:rPr>
              <w:t>0.39</w:t>
            </w:r>
          </w:p>
        </w:tc>
        <w:tc>
          <w:tcPr>
            <w:tcW w:w="349" w:type="pct"/>
            <w:tcBorders>
              <w:left w:val="nil"/>
              <w:right w:val="nil"/>
            </w:tcBorders>
            <w:shd w:val="clear" w:color="auto" w:fill="auto"/>
            <w:noWrap/>
            <w:vAlign w:val="bottom"/>
          </w:tcPr>
          <w:p w14:paraId="3A5F48EE" w14:textId="77777777" w:rsidR="00DA49ED" w:rsidRDefault="00DA49ED" w:rsidP="00DA49ED">
            <w:pPr>
              <w:spacing w:before="0" w:after="0"/>
              <w:jc w:val="center"/>
              <w:rPr>
                <w:rFonts w:ascii="Calibri" w:hAnsi="Calibri"/>
                <w:color w:val="000000"/>
                <w:sz w:val="20"/>
              </w:rPr>
            </w:pPr>
            <w:r>
              <w:rPr>
                <w:rFonts w:ascii="Calibri" w:hAnsi="Calibri"/>
                <w:color w:val="000000"/>
                <w:sz w:val="20"/>
              </w:rPr>
              <w:t>0.36</w:t>
            </w:r>
          </w:p>
        </w:tc>
        <w:tc>
          <w:tcPr>
            <w:tcW w:w="349" w:type="pct"/>
            <w:tcBorders>
              <w:left w:val="nil"/>
              <w:right w:val="nil"/>
            </w:tcBorders>
            <w:shd w:val="clear" w:color="auto" w:fill="auto"/>
            <w:noWrap/>
            <w:vAlign w:val="bottom"/>
          </w:tcPr>
          <w:p w14:paraId="747DAF98" w14:textId="77777777" w:rsidR="00DA49ED" w:rsidRDefault="00DA49ED" w:rsidP="00DA49ED">
            <w:pPr>
              <w:spacing w:before="0" w:after="0"/>
              <w:jc w:val="center"/>
              <w:rPr>
                <w:rFonts w:ascii="Calibri" w:hAnsi="Calibri"/>
                <w:color w:val="000000"/>
                <w:sz w:val="20"/>
              </w:rPr>
            </w:pPr>
            <w:r>
              <w:rPr>
                <w:rFonts w:ascii="Calibri" w:hAnsi="Calibri"/>
                <w:color w:val="000000"/>
                <w:sz w:val="20"/>
              </w:rPr>
              <w:t>0.28</w:t>
            </w:r>
          </w:p>
        </w:tc>
        <w:tc>
          <w:tcPr>
            <w:tcW w:w="349" w:type="pct"/>
            <w:tcBorders>
              <w:left w:val="nil"/>
              <w:right w:val="nil"/>
            </w:tcBorders>
          </w:tcPr>
          <w:p w14:paraId="14C651F5" w14:textId="77777777" w:rsidR="00DA49ED" w:rsidRPr="00BB3A30" w:rsidRDefault="00DA49ED" w:rsidP="00DA49ED">
            <w:pPr>
              <w:spacing w:before="0" w:after="0"/>
              <w:jc w:val="center"/>
              <w:rPr>
                <w:rFonts w:ascii="Calibri" w:hAnsi="Calibri"/>
                <w:color w:val="000000"/>
                <w:sz w:val="20"/>
              </w:rPr>
            </w:pPr>
            <w:r w:rsidRPr="00005F86">
              <w:rPr>
                <w:rFonts w:ascii="Calibri" w:hAnsi="Calibri"/>
                <w:color w:val="000000"/>
                <w:sz w:val="20"/>
              </w:rPr>
              <w:t>0.255</w:t>
            </w:r>
          </w:p>
        </w:tc>
        <w:tc>
          <w:tcPr>
            <w:tcW w:w="349" w:type="pct"/>
            <w:tcBorders>
              <w:left w:val="nil"/>
              <w:right w:val="nil"/>
            </w:tcBorders>
          </w:tcPr>
          <w:p w14:paraId="1742E1AC" w14:textId="77777777" w:rsidR="00DA49ED" w:rsidRPr="00BB3A30" w:rsidRDefault="00DA49ED" w:rsidP="00DA49ED">
            <w:pPr>
              <w:spacing w:before="0" w:after="0"/>
              <w:jc w:val="center"/>
              <w:rPr>
                <w:rFonts w:ascii="Calibri" w:hAnsi="Calibri"/>
                <w:color w:val="000000"/>
                <w:sz w:val="20"/>
              </w:rPr>
            </w:pPr>
            <w:r w:rsidRPr="00F16B7E">
              <w:rPr>
                <w:rFonts w:ascii="Calibri" w:hAnsi="Calibri"/>
                <w:color w:val="000000"/>
                <w:sz w:val="20"/>
              </w:rPr>
              <w:t>0.534</w:t>
            </w:r>
          </w:p>
        </w:tc>
        <w:tc>
          <w:tcPr>
            <w:tcW w:w="349" w:type="pct"/>
            <w:tcBorders>
              <w:left w:val="nil"/>
              <w:right w:val="nil"/>
            </w:tcBorders>
            <w:shd w:val="clear" w:color="auto" w:fill="auto"/>
            <w:noWrap/>
            <w:vAlign w:val="bottom"/>
          </w:tcPr>
          <w:p w14:paraId="7BD849C4" w14:textId="77777777" w:rsidR="00DA49ED" w:rsidRDefault="00DA49ED" w:rsidP="00DA49ED">
            <w:pPr>
              <w:spacing w:before="0" w:after="0"/>
              <w:jc w:val="center"/>
              <w:rPr>
                <w:rFonts w:ascii="Calibri" w:hAnsi="Calibri"/>
                <w:color w:val="000000"/>
                <w:sz w:val="20"/>
              </w:rPr>
            </w:pPr>
            <w:r w:rsidRPr="00BB3A30">
              <w:rPr>
                <w:rFonts w:ascii="Calibri" w:hAnsi="Calibri"/>
                <w:color w:val="000000"/>
                <w:sz w:val="20"/>
              </w:rPr>
              <w:t>0.428</w:t>
            </w:r>
          </w:p>
        </w:tc>
        <w:tc>
          <w:tcPr>
            <w:tcW w:w="349" w:type="pct"/>
            <w:tcBorders>
              <w:left w:val="nil"/>
              <w:right w:val="nil"/>
            </w:tcBorders>
          </w:tcPr>
          <w:p w14:paraId="3392CC94" w14:textId="77777777" w:rsidR="00DA49ED" w:rsidRPr="004344FE" w:rsidRDefault="00DA49ED" w:rsidP="00DA49ED">
            <w:pPr>
              <w:spacing w:before="0" w:after="0"/>
              <w:jc w:val="center"/>
              <w:rPr>
                <w:rFonts w:ascii="Calibri" w:hAnsi="Calibri"/>
                <w:color w:val="000000"/>
                <w:sz w:val="20"/>
              </w:rPr>
            </w:pPr>
            <w:r w:rsidRPr="000E5781">
              <w:rPr>
                <w:rFonts w:ascii="Calibri" w:hAnsi="Calibri"/>
                <w:color w:val="000000"/>
                <w:sz w:val="20"/>
              </w:rPr>
              <w:t>0.817</w:t>
            </w:r>
          </w:p>
        </w:tc>
        <w:tc>
          <w:tcPr>
            <w:tcW w:w="349" w:type="pct"/>
            <w:tcBorders>
              <w:left w:val="nil"/>
              <w:right w:val="nil"/>
            </w:tcBorders>
            <w:shd w:val="clear" w:color="auto" w:fill="auto"/>
            <w:noWrap/>
            <w:vAlign w:val="bottom"/>
          </w:tcPr>
          <w:p w14:paraId="21BF24A8" w14:textId="77777777" w:rsidR="00DA49ED" w:rsidRDefault="00DA49ED" w:rsidP="00DA49ED">
            <w:pPr>
              <w:spacing w:before="0" w:after="0"/>
              <w:jc w:val="center"/>
              <w:rPr>
                <w:rFonts w:ascii="Calibri" w:hAnsi="Calibri"/>
                <w:color w:val="000000"/>
                <w:sz w:val="20"/>
              </w:rPr>
            </w:pPr>
            <w:r w:rsidRPr="004344FE">
              <w:rPr>
                <w:rFonts w:ascii="Calibri" w:hAnsi="Calibri"/>
                <w:color w:val="000000"/>
                <w:sz w:val="20"/>
              </w:rPr>
              <w:t>0.36</w:t>
            </w:r>
          </w:p>
        </w:tc>
        <w:tc>
          <w:tcPr>
            <w:tcW w:w="349" w:type="pct"/>
            <w:tcBorders>
              <w:left w:val="nil"/>
              <w:right w:val="nil"/>
            </w:tcBorders>
            <w:shd w:val="clear" w:color="auto" w:fill="auto"/>
            <w:noWrap/>
            <w:vAlign w:val="bottom"/>
          </w:tcPr>
          <w:p w14:paraId="3CEE012C" w14:textId="77777777" w:rsidR="00DA49ED" w:rsidRDefault="00DA49ED" w:rsidP="00DA49ED">
            <w:pPr>
              <w:spacing w:before="0" w:after="0"/>
              <w:jc w:val="center"/>
              <w:rPr>
                <w:rFonts w:ascii="Calibri" w:hAnsi="Calibri"/>
                <w:color w:val="000000"/>
                <w:sz w:val="20"/>
              </w:rPr>
            </w:pPr>
            <w:r w:rsidRPr="001E4B3A">
              <w:rPr>
                <w:rFonts w:ascii="Calibri" w:hAnsi="Calibri"/>
                <w:color w:val="000000"/>
                <w:sz w:val="20"/>
              </w:rPr>
              <w:t>0.247</w:t>
            </w:r>
          </w:p>
        </w:tc>
        <w:tc>
          <w:tcPr>
            <w:tcW w:w="343" w:type="pct"/>
            <w:tcBorders>
              <w:left w:val="nil"/>
              <w:right w:val="nil"/>
            </w:tcBorders>
            <w:shd w:val="clear" w:color="auto" w:fill="auto"/>
            <w:noWrap/>
            <w:vAlign w:val="bottom"/>
          </w:tcPr>
          <w:p w14:paraId="11AFBB0C" w14:textId="77777777" w:rsidR="00DA49ED" w:rsidRDefault="00DA49ED" w:rsidP="00DA49ED">
            <w:pPr>
              <w:spacing w:before="0" w:after="0"/>
              <w:jc w:val="center"/>
              <w:rPr>
                <w:rFonts w:ascii="Calibri" w:hAnsi="Calibri"/>
                <w:color w:val="000000"/>
                <w:sz w:val="20"/>
              </w:rPr>
            </w:pPr>
            <w:r w:rsidRPr="000F2DDF">
              <w:rPr>
                <w:rFonts w:ascii="Calibri" w:hAnsi="Calibri"/>
                <w:color w:val="000000"/>
                <w:sz w:val="20"/>
              </w:rPr>
              <w:t>0.247</w:t>
            </w:r>
          </w:p>
        </w:tc>
      </w:tr>
      <w:tr w:rsidR="00DA49ED" w:rsidRPr="00387EC7" w14:paraId="5A254EFD" w14:textId="77777777" w:rsidTr="00DA49ED">
        <w:trPr>
          <w:trHeight w:val="238"/>
        </w:trPr>
        <w:tc>
          <w:tcPr>
            <w:tcW w:w="674" w:type="pct"/>
            <w:tcBorders>
              <w:left w:val="nil"/>
              <w:right w:val="nil"/>
            </w:tcBorders>
            <w:shd w:val="clear" w:color="auto" w:fill="auto"/>
            <w:noWrap/>
            <w:vAlign w:val="bottom"/>
          </w:tcPr>
          <w:p w14:paraId="3A5F8468" w14:textId="77777777" w:rsidR="00DA49ED" w:rsidRDefault="00DA49ED" w:rsidP="00DA49ED">
            <w:pPr>
              <w:spacing w:before="0" w:after="0"/>
              <w:jc w:val="center"/>
              <w:rPr>
                <w:rFonts w:ascii="Calibri" w:hAnsi="Calibri"/>
                <w:color w:val="000000"/>
                <w:sz w:val="20"/>
              </w:rPr>
            </w:pPr>
            <w:r>
              <w:rPr>
                <w:rFonts w:ascii="Calibri" w:hAnsi="Calibri"/>
                <w:color w:val="000000"/>
                <w:sz w:val="20"/>
              </w:rPr>
              <w:t>pM40_.5R</w:t>
            </w:r>
          </w:p>
        </w:tc>
        <w:tc>
          <w:tcPr>
            <w:tcW w:w="407" w:type="pct"/>
            <w:tcBorders>
              <w:left w:val="nil"/>
              <w:right w:val="nil"/>
            </w:tcBorders>
            <w:shd w:val="clear" w:color="auto" w:fill="auto"/>
            <w:noWrap/>
            <w:vAlign w:val="bottom"/>
          </w:tcPr>
          <w:p w14:paraId="7D676830" w14:textId="77777777" w:rsidR="00DA49ED" w:rsidRDefault="00DA49ED" w:rsidP="00DA49ED">
            <w:pPr>
              <w:spacing w:before="0" w:after="0"/>
              <w:jc w:val="center"/>
              <w:rPr>
                <w:rFonts w:ascii="Calibri" w:hAnsi="Calibri"/>
                <w:color w:val="000000"/>
                <w:sz w:val="20"/>
              </w:rPr>
            </w:pPr>
            <w:r w:rsidRPr="00FD4A36">
              <w:rPr>
                <w:rFonts w:ascii="Calibri" w:hAnsi="Calibri"/>
                <w:color w:val="000000"/>
                <w:sz w:val="20"/>
              </w:rPr>
              <w:t>1388.07</w:t>
            </w:r>
          </w:p>
        </w:tc>
        <w:tc>
          <w:tcPr>
            <w:tcW w:w="437" w:type="pct"/>
            <w:tcBorders>
              <w:left w:val="nil"/>
              <w:right w:val="nil"/>
            </w:tcBorders>
            <w:shd w:val="clear" w:color="auto" w:fill="auto"/>
            <w:noWrap/>
            <w:vAlign w:val="bottom"/>
          </w:tcPr>
          <w:p w14:paraId="0314F48C" w14:textId="77777777" w:rsidR="00DA49ED" w:rsidRDefault="00DA49ED" w:rsidP="00DA49ED">
            <w:pPr>
              <w:spacing w:before="0" w:after="0"/>
              <w:jc w:val="center"/>
              <w:rPr>
                <w:rFonts w:ascii="Calibri" w:hAnsi="Calibri"/>
                <w:color w:val="000000"/>
                <w:sz w:val="20"/>
              </w:rPr>
            </w:pPr>
            <w:r w:rsidRPr="00743CB0">
              <w:rPr>
                <w:rFonts w:ascii="Calibri" w:hAnsi="Calibri"/>
                <w:color w:val="000000"/>
                <w:sz w:val="20"/>
              </w:rPr>
              <w:t>794.8</w:t>
            </w:r>
          </w:p>
        </w:tc>
        <w:tc>
          <w:tcPr>
            <w:tcW w:w="346" w:type="pct"/>
            <w:tcBorders>
              <w:left w:val="nil"/>
              <w:right w:val="nil"/>
            </w:tcBorders>
            <w:shd w:val="clear" w:color="auto" w:fill="auto"/>
            <w:noWrap/>
            <w:vAlign w:val="bottom"/>
          </w:tcPr>
          <w:p w14:paraId="55F6631E" w14:textId="77777777" w:rsidR="00DA49ED" w:rsidRDefault="00DA49ED" w:rsidP="00DA49ED">
            <w:pPr>
              <w:spacing w:before="0" w:after="0"/>
              <w:jc w:val="center"/>
              <w:rPr>
                <w:rFonts w:ascii="Calibri" w:hAnsi="Calibri"/>
                <w:color w:val="000000"/>
                <w:sz w:val="20"/>
              </w:rPr>
            </w:pPr>
            <w:r>
              <w:rPr>
                <w:rFonts w:ascii="Calibri" w:hAnsi="Calibri"/>
                <w:color w:val="000000"/>
                <w:sz w:val="20"/>
              </w:rPr>
              <w:t>0.39</w:t>
            </w:r>
          </w:p>
        </w:tc>
        <w:tc>
          <w:tcPr>
            <w:tcW w:w="349" w:type="pct"/>
            <w:tcBorders>
              <w:left w:val="nil"/>
              <w:right w:val="nil"/>
            </w:tcBorders>
            <w:shd w:val="clear" w:color="auto" w:fill="auto"/>
            <w:noWrap/>
            <w:vAlign w:val="bottom"/>
          </w:tcPr>
          <w:p w14:paraId="684561F2" w14:textId="77777777" w:rsidR="00DA49ED" w:rsidRDefault="00DA49ED" w:rsidP="00DA49ED">
            <w:pPr>
              <w:spacing w:before="0" w:after="0"/>
              <w:jc w:val="center"/>
              <w:rPr>
                <w:rFonts w:ascii="Calibri" w:hAnsi="Calibri"/>
                <w:color w:val="000000"/>
                <w:sz w:val="20"/>
              </w:rPr>
            </w:pPr>
            <w:r>
              <w:rPr>
                <w:rFonts w:ascii="Calibri" w:hAnsi="Calibri"/>
                <w:color w:val="000000"/>
                <w:sz w:val="20"/>
              </w:rPr>
              <w:t>0.36</w:t>
            </w:r>
          </w:p>
        </w:tc>
        <w:tc>
          <w:tcPr>
            <w:tcW w:w="349" w:type="pct"/>
            <w:tcBorders>
              <w:left w:val="nil"/>
              <w:right w:val="nil"/>
            </w:tcBorders>
            <w:shd w:val="clear" w:color="auto" w:fill="auto"/>
            <w:noWrap/>
            <w:vAlign w:val="bottom"/>
          </w:tcPr>
          <w:p w14:paraId="48CB6EE9" w14:textId="77777777" w:rsidR="00DA49ED" w:rsidRDefault="00DA49ED" w:rsidP="00DA49ED">
            <w:pPr>
              <w:spacing w:before="0" w:after="0"/>
              <w:jc w:val="center"/>
              <w:rPr>
                <w:rFonts w:ascii="Calibri" w:hAnsi="Calibri"/>
                <w:color w:val="000000"/>
                <w:sz w:val="20"/>
              </w:rPr>
            </w:pPr>
            <w:r>
              <w:rPr>
                <w:rFonts w:ascii="Calibri" w:hAnsi="Calibri"/>
                <w:color w:val="000000"/>
                <w:sz w:val="20"/>
              </w:rPr>
              <w:t>0.31</w:t>
            </w:r>
          </w:p>
        </w:tc>
        <w:tc>
          <w:tcPr>
            <w:tcW w:w="349" w:type="pct"/>
            <w:tcBorders>
              <w:left w:val="nil"/>
              <w:right w:val="nil"/>
            </w:tcBorders>
          </w:tcPr>
          <w:p w14:paraId="3F6AACFF" w14:textId="77777777" w:rsidR="00DA49ED" w:rsidRPr="00BB3A30" w:rsidRDefault="00DA49ED" w:rsidP="00DA49ED">
            <w:pPr>
              <w:spacing w:before="0" w:after="0"/>
              <w:jc w:val="center"/>
              <w:rPr>
                <w:rFonts w:ascii="Calibri" w:hAnsi="Calibri"/>
                <w:color w:val="000000"/>
                <w:sz w:val="20"/>
              </w:rPr>
            </w:pPr>
            <w:r w:rsidRPr="00005F86">
              <w:rPr>
                <w:rFonts w:ascii="Calibri" w:hAnsi="Calibri"/>
                <w:color w:val="000000"/>
                <w:sz w:val="20"/>
              </w:rPr>
              <w:t>0.255</w:t>
            </w:r>
          </w:p>
        </w:tc>
        <w:tc>
          <w:tcPr>
            <w:tcW w:w="349" w:type="pct"/>
            <w:tcBorders>
              <w:left w:val="nil"/>
              <w:right w:val="nil"/>
            </w:tcBorders>
          </w:tcPr>
          <w:p w14:paraId="7A7B8FFE" w14:textId="77777777" w:rsidR="00DA49ED" w:rsidRPr="00BB3A30" w:rsidRDefault="00DA49ED" w:rsidP="00DA49ED">
            <w:pPr>
              <w:spacing w:before="0" w:after="0"/>
              <w:jc w:val="center"/>
              <w:rPr>
                <w:rFonts w:ascii="Calibri" w:hAnsi="Calibri"/>
                <w:color w:val="000000"/>
                <w:sz w:val="20"/>
              </w:rPr>
            </w:pPr>
            <w:r w:rsidRPr="00F16B7E">
              <w:rPr>
                <w:rFonts w:ascii="Calibri" w:hAnsi="Calibri"/>
                <w:color w:val="000000"/>
                <w:sz w:val="20"/>
              </w:rPr>
              <w:t>0.534</w:t>
            </w:r>
          </w:p>
        </w:tc>
        <w:tc>
          <w:tcPr>
            <w:tcW w:w="349" w:type="pct"/>
            <w:tcBorders>
              <w:left w:val="nil"/>
              <w:right w:val="nil"/>
            </w:tcBorders>
            <w:shd w:val="clear" w:color="auto" w:fill="auto"/>
            <w:noWrap/>
            <w:vAlign w:val="bottom"/>
          </w:tcPr>
          <w:p w14:paraId="71500FE9" w14:textId="77777777" w:rsidR="00DA49ED" w:rsidRDefault="00DA49ED" w:rsidP="00DA49ED">
            <w:pPr>
              <w:spacing w:before="0" w:after="0"/>
              <w:jc w:val="center"/>
              <w:rPr>
                <w:rFonts w:ascii="Calibri" w:hAnsi="Calibri"/>
                <w:color w:val="000000"/>
                <w:sz w:val="20"/>
              </w:rPr>
            </w:pPr>
            <w:r w:rsidRPr="00BB3A30">
              <w:rPr>
                <w:rFonts w:ascii="Calibri" w:hAnsi="Calibri"/>
                <w:color w:val="000000"/>
                <w:sz w:val="20"/>
              </w:rPr>
              <w:t>0.428</w:t>
            </w:r>
          </w:p>
        </w:tc>
        <w:tc>
          <w:tcPr>
            <w:tcW w:w="349" w:type="pct"/>
            <w:tcBorders>
              <w:left w:val="nil"/>
              <w:right w:val="nil"/>
            </w:tcBorders>
          </w:tcPr>
          <w:p w14:paraId="277F5B9A" w14:textId="77777777" w:rsidR="00DA49ED" w:rsidRPr="004344FE" w:rsidRDefault="00DA49ED" w:rsidP="00DA49ED">
            <w:pPr>
              <w:spacing w:before="0" w:after="0"/>
              <w:jc w:val="center"/>
              <w:rPr>
                <w:rFonts w:ascii="Calibri" w:hAnsi="Calibri"/>
                <w:color w:val="000000"/>
                <w:sz w:val="20"/>
              </w:rPr>
            </w:pPr>
            <w:r w:rsidRPr="000E5781">
              <w:rPr>
                <w:rFonts w:ascii="Calibri" w:hAnsi="Calibri"/>
                <w:color w:val="000000"/>
                <w:sz w:val="20"/>
              </w:rPr>
              <w:t>0.817</w:t>
            </w:r>
          </w:p>
        </w:tc>
        <w:tc>
          <w:tcPr>
            <w:tcW w:w="349" w:type="pct"/>
            <w:tcBorders>
              <w:left w:val="nil"/>
              <w:right w:val="nil"/>
            </w:tcBorders>
            <w:shd w:val="clear" w:color="auto" w:fill="auto"/>
            <w:noWrap/>
            <w:vAlign w:val="bottom"/>
          </w:tcPr>
          <w:p w14:paraId="5BE9E375" w14:textId="77777777" w:rsidR="00DA49ED" w:rsidRDefault="00DA49ED" w:rsidP="00DA49ED">
            <w:pPr>
              <w:spacing w:before="0" w:after="0"/>
              <w:jc w:val="center"/>
              <w:rPr>
                <w:rFonts w:ascii="Calibri" w:hAnsi="Calibri"/>
                <w:color w:val="000000"/>
                <w:sz w:val="20"/>
              </w:rPr>
            </w:pPr>
            <w:r w:rsidRPr="004344FE">
              <w:rPr>
                <w:rFonts w:ascii="Calibri" w:hAnsi="Calibri"/>
                <w:color w:val="000000"/>
                <w:sz w:val="20"/>
              </w:rPr>
              <w:t>0.36</w:t>
            </w:r>
          </w:p>
        </w:tc>
        <w:tc>
          <w:tcPr>
            <w:tcW w:w="349" w:type="pct"/>
            <w:tcBorders>
              <w:left w:val="nil"/>
              <w:right w:val="nil"/>
            </w:tcBorders>
            <w:shd w:val="clear" w:color="auto" w:fill="auto"/>
            <w:noWrap/>
            <w:vAlign w:val="bottom"/>
          </w:tcPr>
          <w:p w14:paraId="36C7E868" w14:textId="77777777" w:rsidR="00DA49ED" w:rsidRDefault="00DA49ED" w:rsidP="00DA49ED">
            <w:pPr>
              <w:spacing w:before="0" w:after="0"/>
              <w:jc w:val="center"/>
              <w:rPr>
                <w:rFonts w:ascii="Calibri" w:hAnsi="Calibri"/>
                <w:color w:val="000000"/>
                <w:sz w:val="20"/>
              </w:rPr>
            </w:pPr>
            <w:r w:rsidRPr="001E4B3A">
              <w:rPr>
                <w:rFonts w:ascii="Calibri" w:hAnsi="Calibri"/>
                <w:color w:val="000000"/>
                <w:sz w:val="20"/>
              </w:rPr>
              <w:t>0.247</w:t>
            </w:r>
          </w:p>
        </w:tc>
        <w:tc>
          <w:tcPr>
            <w:tcW w:w="343" w:type="pct"/>
            <w:tcBorders>
              <w:left w:val="nil"/>
              <w:right w:val="nil"/>
            </w:tcBorders>
            <w:shd w:val="clear" w:color="auto" w:fill="auto"/>
            <w:noWrap/>
            <w:vAlign w:val="bottom"/>
          </w:tcPr>
          <w:p w14:paraId="2E2B9CA6" w14:textId="77777777" w:rsidR="00DA49ED" w:rsidRDefault="00DA49ED" w:rsidP="00DA49ED">
            <w:pPr>
              <w:spacing w:before="0" w:after="0"/>
              <w:jc w:val="center"/>
              <w:rPr>
                <w:rFonts w:ascii="Calibri" w:hAnsi="Calibri"/>
                <w:color w:val="000000"/>
                <w:sz w:val="20"/>
              </w:rPr>
            </w:pPr>
            <w:r w:rsidRPr="000F2DDF">
              <w:rPr>
                <w:rFonts w:ascii="Calibri" w:hAnsi="Calibri"/>
                <w:color w:val="000000"/>
                <w:sz w:val="20"/>
              </w:rPr>
              <w:t>0.247</w:t>
            </w:r>
          </w:p>
        </w:tc>
      </w:tr>
      <w:tr w:rsidR="00DA49ED" w:rsidRPr="00387EC7" w14:paraId="2B6478CE" w14:textId="77777777" w:rsidTr="00DA49ED">
        <w:trPr>
          <w:trHeight w:val="251"/>
        </w:trPr>
        <w:tc>
          <w:tcPr>
            <w:tcW w:w="674" w:type="pct"/>
            <w:tcBorders>
              <w:left w:val="nil"/>
              <w:right w:val="nil"/>
            </w:tcBorders>
            <w:shd w:val="clear" w:color="auto" w:fill="auto"/>
            <w:noWrap/>
            <w:vAlign w:val="bottom"/>
          </w:tcPr>
          <w:p w14:paraId="64543313" w14:textId="77777777" w:rsidR="00DA49ED" w:rsidRDefault="00DA49ED" w:rsidP="00DA49ED">
            <w:pPr>
              <w:spacing w:before="0" w:after="0"/>
              <w:jc w:val="center"/>
              <w:rPr>
                <w:rFonts w:ascii="Calibri" w:hAnsi="Calibri"/>
                <w:color w:val="000000"/>
                <w:sz w:val="20"/>
              </w:rPr>
            </w:pPr>
            <w:r>
              <w:rPr>
                <w:rFonts w:ascii="Calibri" w:hAnsi="Calibri"/>
                <w:color w:val="000000"/>
                <w:sz w:val="20"/>
              </w:rPr>
              <w:t>pM20_.5R</w:t>
            </w:r>
          </w:p>
        </w:tc>
        <w:tc>
          <w:tcPr>
            <w:tcW w:w="407" w:type="pct"/>
            <w:tcBorders>
              <w:left w:val="nil"/>
              <w:right w:val="nil"/>
            </w:tcBorders>
            <w:shd w:val="clear" w:color="auto" w:fill="auto"/>
            <w:noWrap/>
            <w:vAlign w:val="bottom"/>
          </w:tcPr>
          <w:p w14:paraId="0D3840B7" w14:textId="77777777" w:rsidR="00DA49ED" w:rsidRDefault="00DA49ED" w:rsidP="00DA49ED">
            <w:pPr>
              <w:spacing w:before="0" w:after="0"/>
              <w:jc w:val="center"/>
              <w:rPr>
                <w:rFonts w:ascii="Calibri" w:hAnsi="Calibri"/>
                <w:color w:val="000000"/>
                <w:sz w:val="20"/>
              </w:rPr>
            </w:pPr>
            <w:r w:rsidRPr="00FD4A36">
              <w:rPr>
                <w:rFonts w:ascii="Calibri" w:hAnsi="Calibri"/>
                <w:color w:val="000000"/>
                <w:sz w:val="20"/>
              </w:rPr>
              <w:t>1388.07</w:t>
            </w:r>
          </w:p>
        </w:tc>
        <w:tc>
          <w:tcPr>
            <w:tcW w:w="437" w:type="pct"/>
            <w:tcBorders>
              <w:left w:val="nil"/>
              <w:right w:val="nil"/>
            </w:tcBorders>
            <w:shd w:val="clear" w:color="auto" w:fill="auto"/>
            <w:noWrap/>
            <w:vAlign w:val="bottom"/>
          </w:tcPr>
          <w:p w14:paraId="421753AB" w14:textId="77777777" w:rsidR="00DA49ED" w:rsidRDefault="00DA49ED" w:rsidP="00DA49ED">
            <w:pPr>
              <w:spacing w:before="0" w:after="0"/>
              <w:jc w:val="center"/>
              <w:rPr>
                <w:rFonts w:ascii="Calibri" w:hAnsi="Calibri"/>
                <w:color w:val="000000"/>
                <w:sz w:val="20"/>
              </w:rPr>
            </w:pPr>
            <w:r w:rsidRPr="00743CB0">
              <w:rPr>
                <w:rFonts w:ascii="Calibri" w:hAnsi="Calibri"/>
                <w:color w:val="000000"/>
                <w:sz w:val="20"/>
              </w:rPr>
              <w:t>794.8</w:t>
            </w:r>
          </w:p>
        </w:tc>
        <w:tc>
          <w:tcPr>
            <w:tcW w:w="346" w:type="pct"/>
            <w:tcBorders>
              <w:left w:val="nil"/>
              <w:right w:val="nil"/>
            </w:tcBorders>
            <w:shd w:val="clear" w:color="auto" w:fill="auto"/>
            <w:noWrap/>
            <w:vAlign w:val="bottom"/>
          </w:tcPr>
          <w:p w14:paraId="13F1A0E3" w14:textId="77777777" w:rsidR="00DA49ED" w:rsidRDefault="00DA49ED" w:rsidP="00DA49ED">
            <w:pPr>
              <w:spacing w:before="0" w:after="0"/>
              <w:jc w:val="center"/>
              <w:rPr>
                <w:rFonts w:ascii="Calibri" w:hAnsi="Calibri"/>
                <w:color w:val="000000"/>
                <w:sz w:val="20"/>
              </w:rPr>
            </w:pPr>
            <w:r>
              <w:rPr>
                <w:rFonts w:ascii="Calibri" w:hAnsi="Calibri"/>
                <w:color w:val="000000"/>
                <w:sz w:val="20"/>
              </w:rPr>
              <w:t>0.39</w:t>
            </w:r>
          </w:p>
        </w:tc>
        <w:tc>
          <w:tcPr>
            <w:tcW w:w="349" w:type="pct"/>
            <w:tcBorders>
              <w:left w:val="nil"/>
              <w:right w:val="nil"/>
            </w:tcBorders>
            <w:shd w:val="clear" w:color="auto" w:fill="auto"/>
            <w:noWrap/>
            <w:vAlign w:val="bottom"/>
          </w:tcPr>
          <w:p w14:paraId="37B5EF2B" w14:textId="77777777" w:rsidR="00DA49ED" w:rsidRDefault="00DA49ED" w:rsidP="00DA49ED">
            <w:pPr>
              <w:spacing w:before="0" w:after="0"/>
              <w:jc w:val="center"/>
              <w:rPr>
                <w:rFonts w:ascii="Calibri" w:hAnsi="Calibri"/>
                <w:color w:val="000000"/>
                <w:sz w:val="20"/>
              </w:rPr>
            </w:pPr>
            <w:r>
              <w:rPr>
                <w:rFonts w:ascii="Calibri" w:hAnsi="Calibri"/>
                <w:color w:val="000000"/>
                <w:sz w:val="20"/>
              </w:rPr>
              <w:t>0.36</w:t>
            </w:r>
          </w:p>
        </w:tc>
        <w:tc>
          <w:tcPr>
            <w:tcW w:w="349" w:type="pct"/>
            <w:tcBorders>
              <w:left w:val="nil"/>
              <w:right w:val="nil"/>
            </w:tcBorders>
            <w:shd w:val="clear" w:color="auto" w:fill="auto"/>
            <w:noWrap/>
            <w:vAlign w:val="bottom"/>
          </w:tcPr>
          <w:p w14:paraId="59A52221" w14:textId="77777777" w:rsidR="00DA49ED" w:rsidRDefault="00DA49ED" w:rsidP="00DA49ED">
            <w:pPr>
              <w:spacing w:before="0" w:after="0"/>
              <w:jc w:val="center"/>
              <w:rPr>
                <w:rFonts w:ascii="Calibri" w:hAnsi="Calibri"/>
                <w:color w:val="000000"/>
                <w:sz w:val="20"/>
              </w:rPr>
            </w:pPr>
            <w:r>
              <w:rPr>
                <w:rFonts w:ascii="Calibri" w:hAnsi="Calibri"/>
                <w:color w:val="000000"/>
                <w:sz w:val="20"/>
              </w:rPr>
              <w:t>0.31</w:t>
            </w:r>
          </w:p>
        </w:tc>
        <w:tc>
          <w:tcPr>
            <w:tcW w:w="349" w:type="pct"/>
            <w:tcBorders>
              <w:left w:val="nil"/>
              <w:right w:val="nil"/>
            </w:tcBorders>
          </w:tcPr>
          <w:p w14:paraId="2F1B4034" w14:textId="77777777" w:rsidR="00DA49ED" w:rsidRPr="00BB3A30" w:rsidRDefault="00DA49ED" w:rsidP="00DA49ED">
            <w:pPr>
              <w:spacing w:before="0" w:after="0"/>
              <w:jc w:val="center"/>
              <w:rPr>
                <w:rFonts w:ascii="Calibri" w:hAnsi="Calibri"/>
                <w:color w:val="000000"/>
                <w:sz w:val="20"/>
              </w:rPr>
            </w:pPr>
            <w:r w:rsidRPr="00005F86">
              <w:rPr>
                <w:rFonts w:ascii="Calibri" w:hAnsi="Calibri"/>
                <w:color w:val="000000"/>
                <w:sz w:val="20"/>
              </w:rPr>
              <w:t>0.255</w:t>
            </w:r>
          </w:p>
        </w:tc>
        <w:tc>
          <w:tcPr>
            <w:tcW w:w="349" w:type="pct"/>
            <w:tcBorders>
              <w:left w:val="nil"/>
              <w:right w:val="nil"/>
            </w:tcBorders>
          </w:tcPr>
          <w:p w14:paraId="437ADA2A" w14:textId="77777777" w:rsidR="00DA49ED" w:rsidRPr="00BB3A30" w:rsidRDefault="00DA49ED" w:rsidP="00DA49ED">
            <w:pPr>
              <w:spacing w:before="0" w:after="0"/>
              <w:jc w:val="center"/>
              <w:rPr>
                <w:rFonts w:ascii="Calibri" w:hAnsi="Calibri"/>
                <w:color w:val="000000"/>
                <w:sz w:val="20"/>
              </w:rPr>
            </w:pPr>
            <w:r w:rsidRPr="00F16B7E">
              <w:rPr>
                <w:rFonts w:ascii="Calibri" w:hAnsi="Calibri"/>
                <w:color w:val="000000"/>
                <w:sz w:val="20"/>
              </w:rPr>
              <w:t>0.534</w:t>
            </w:r>
          </w:p>
        </w:tc>
        <w:tc>
          <w:tcPr>
            <w:tcW w:w="349" w:type="pct"/>
            <w:tcBorders>
              <w:left w:val="nil"/>
              <w:right w:val="nil"/>
            </w:tcBorders>
            <w:shd w:val="clear" w:color="auto" w:fill="auto"/>
            <w:noWrap/>
            <w:vAlign w:val="bottom"/>
          </w:tcPr>
          <w:p w14:paraId="5B105DD7" w14:textId="77777777" w:rsidR="00DA49ED" w:rsidRDefault="00DA49ED" w:rsidP="00DA49ED">
            <w:pPr>
              <w:spacing w:before="0" w:after="0"/>
              <w:jc w:val="center"/>
              <w:rPr>
                <w:rFonts w:ascii="Calibri" w:hAnsi="Calibri"/>
                <w:color w:val="000000"/>
                <w:sz w:val="20"/>
              </w:rPr>
            </w:pPr>
            <w:r w:rsidRPr="00BB3A30">
              <w:rPr>
                <w:rFonts w:ascii="Calibri" w:hAnsi="Calibri"/>
                <w:color w:val="000000"/>
                <w:sz w:val="20"/>
              </w:rPr>
              <w:t>0.428</w:t>
            </w:r>
          </w:p>
        </w:tc>
        <w:tc>
          <w:tcPr>
            <w:tcW w:w="349" w:type="pct"/>
            <w:tcBorders>
              <w:left w:val="nil"/>
              <w:right w:val="nil"/>
            </w:tcBorders>
          </w:tcPr>
          <w:p w14:paraId="1DECE01E" w14:textId="77777777" w:rsidR="00DA49ED" w:rsidRPr="004344FE" w:rsidRDefault="00DA49ED" w:rsidP="00DA49ED">
            <w:pPr>
              <w:spacing w:before="0" w:after="0"/>
              <w:jc w:val="center"/>
              <w:rPr>
                <w:rFonts w:ascii="Calibri" w:hAnsi="Calibri"/>
                <w:color w:val="000000"/>
                <w:sz w:val="20"/>
              </w:rPr>
            </w:pPr>
            <w:r w:rsidRPr="000E5781">
              <w:rPr>
                <w:rFonts w:ascii="Calibri" w:hAnsi="Calibri"/>
                <w:color w:val="000000"/>
                <w:sz w:val="20"/>
              </w:rPr>
              <w:t>0.817</w:t>
            </w:r>
          </w:p>
        </w:tc>
        <w:tc>
          <w:tcPr>
            <w:tcW w:w="349" w:type="pct"/>
            <w:tcBorders>
              <w:left w:val="nil"/>
              <w:right w:val="nil"/>
            </w:tcBorders>
            <w:shd w:val="clear" w:color="auto" w:fill="auto"/>
            <w:noWrap/>
            <w:vAlign w:val="bottom"/>
          </w:tcPr>
          <w:p w14:paraId="235E9EAA" w14:textId="77777777" w:rsidR="00DA49ED" w:rsidRDefault="00DA49ED" w:rsidP="00DA49ED">
            <w:pPr>
              <w:spacing w:before="0" w:after="0"/>
              <w:jc w:val="center"/>
              <w:rPr>
                <w:rFonts w:ascii="Calibri" w:hAnsi="Calibri"/>
                <w:color w:val="000000"/>
                <w:sz w:val="20"/>
              </w:rPr>
            </w:pPr>
            <w:r w:rsidRPr="004344FE">
              <w:rPr>
                <w:rFonts w:ascii="Calibri" w:hAnsi="Calibri"/>
                <w:color w:val="000000"/>
                <w:sz w:val="20"/>
              </w:rPr>
              <w:t>0.36</w:t>
            </w:r>
          </w:p>
        </w:tc>
        <w:tc>
          <w:tcPr>
            <w:tcW w:w="349" w:type="pct"/>
            <w:tcBorders>
              <w:left w:val="nil"/>
              <w:right w:val="nil"/>
            </w:tcBorders>
            <w:shd w:val="clear" w:color="auto" w:fill="auto"/>
            <w:noWrap/>
            <w:vAlign w:val="bottom"/>
          </w:tcPr>
          <w:p w14:paraId="7FF9A955" w14:textId="77777777" w:rsidR="00DA49ED" w:rsidRDefault="00DA49ED" w:rsidP="00DA49ED">
            <w:pPr>
              <w:spacing w:before="0" w:after="0"/>
              <w:jc w:val="center"/>
              <w:rPr>
                <w:rFonts w:ascii="Calibri" w:hAnsi="Calibri"/>
                <w:color w:val="000000"/>
                <w:sz w:val="20"/>
              </w:rPr>
            </w:pPr>
            <w:r w:rsidRPr="001E4B3A">
              <w:rPr>
                <w:rFonts w:ascii="Calibri" w:hAnsi="Calibri"/>
                <w:color w:val="000000"/>
                <w:sz w:val="20"/>
              </w:rPr>
              <w:t>0.247</w:t>
            </w:r>
          </w:p>
        </w:tc>
        <w:tc>
          <w:tcPr>
            <w:tcW w:w="343" w:type="pct"/>
            <w:tcBorders>
              <w:left w:val="nil"/>
              <w:right w:val="nil"/>
            </w:tcBorders>
            <w:shd w:val="clear" w:color="auto" w:fill="auto"/>
            <w:noWrap/>
            <w:vAlign w:val="bottom"/>
          </w:tcPr>
          <w:p w14:paraId="27E23052" w14:textId="77777777" w:rsidR="00DA49ED" w:rsidRDefault="00DA49ED" w:rsidP="00DA49ED">
            <w:pPr>
              <w:spacing w:before="0" w:after="0"/>
              <w:jc w:val="center"/>
              <w:rPr>
                <w:rFonts w:ascii="Calibri" w:hAnsi="Calibri"/>
                <w:color w:val="000000"/>
                <w:sz w:val="20"/>
              </w:rPr>
            </w:pPr>
            <w:r w:rsidRPr="000F2DDF">
              <w:rPr>
                <w:rFonts w:ascii="Calibri" w:hAnsi="Calibri"/>
                <w:color w:val="000000"/>
                <w:sz w:val="20"/>
              </w:rPr>
              <w:t>0.247</w:t>
            </w:r>
          </w:p>
        </w:tc>
      </w:tr>
      <w:tr w:rsidR="00DA49ED" w:rsidRPr="00387EC7" w14:paraId="0AC5671D" w14:textId="77777777" w:rsidTr="00DA49ED">
        <w:trPr>
          <w:trHeight w:val="224"/>
        </w:trPr>
        <w:tc>
          <w:tcPr>
            <w:tcW w:w="674" w:type="pct"/>
            <w:tcBorders>
              <w:left w:val="nil"/>
              <w:bottom w:val="single" w:sz="4" w:space="0" w:color="auto"/>
              <w:right w:val="nil"/>
            </w:tcBorders>
            <w:shd w:val="clear" w:color="auto" w:fill="auto"/>
            <w:noWrap/>
            <w:vAlign w:val="bottom"/>
          </w:tcPr>
          <w:p w14:paraId="487B4775" w14:textId="77777777" w:rsidR="00DA49ED" w:rsidRDefault="00DA49ED" w:rsidP="00DA49ED">
            <w:pPr>
              <w:spacing w:before="0" w:after="0"/>
              <w:jc w:val="center"/>
              <w:rPr>
                <w:rFonts w:ascii="Calibri" w:hAnsi="Calibri"/>
                <w:color w:val="000000"/>
                <w:sz w:val="20"/>
              </w:rPr>
            </w:pPr>
            <w:r>
              <w:rPr>
                <w:rFonts w:ascii="Calibri" w:hAnsi="Calibri"/>
                <w:color w:val="000000"/>
                <w:sz w:val="20"/>
              </w:rPr>
              <w:t>pM20lim_.5R</w:t>
            </w:r>
          </w:p>
        </w:tc>
        <w:tc>
          <w:tcPr>
            <w:tcW w:w="407" w:type="pct"/>
            <w:tcBorders>
              <w:left w:val="nil"/>
              <w:bottom w:val="single" w:sz="4" w:space="0" w:color="auto"/>
              <w:right w:val="nil"/>
            </w:tcBorders>
            <w:shd w:val="clear" w:color="auto" w:fill="auto"/>
            <w:noWrap/>
            <w:vAlign w:val="bottom"/>
          </w:tcPr>
          <w:p w14:paraId="3C713E6D" w14:textId="77777777" w:rsidR="00DA49ED" w:rsidRDefault="00DA49ED" w:rsidP="00DA49ED">
            <w:pPr>
              <w:spacing w:before="0" w:after="0"/>
              <w:jc w:val="center"/>
              <w:rPr>
                <w:rFonts w:ascii="Calibri" w:hAnsi="Calibri"/>
                <w:color w:val="000000"/>
                <w:sz w:val="20"/>
              </w:rPr>
            </w:pPr>
            <w:r w:rsidRPr="00FD4A36">
              <w:rPr>
                <w:rFonts w:ascii="Calibri" w:hAnsi="Calibri"/>
                <w:color w:val="000000"/>
                <w:sz w:val="20"/>
              </w:rPr>
              <w:t>1388.07</w:t>
            </w:r>
          </w:p>
        </w:tc>
        <w:tc>
          <w:tcPr>
            <w:tcW w:w="437" w:type="pct"/>
            <w:tcBorders>
              <w:left w:val="nil"/>
              <w:bottom w:val="single" w:sz="4" w:space="0" w:color="auto"/>
              <w:right w:val="nil"/>
            </w:tcBorders>
            <w:shd w:val="clear" w:color="auto" w:fill="auto"/>
            <w:noWrap/>
            <w:vAlign w:val="bottom"/>
          </w:tcPr>
          <w:p w14:paraId="5F74BD27" w14:textId="77777777" w:rsidR="00DA49ED" w:rsidRDefault="00DA49ED" w:rsidP="00DA49ED">
            <w:pPr>
              <w:spacing w:before="0" w:after="0"/>
              <w:jc w:val="center"/>
              <w:rPr>
                <w:rFonts w:ascii="Calibri" w:hAnsi="Calibri"/>
                <w:color w:val="000000"/>
                <w:sz w:val="20"/>
              </w:rPr>
            </w:pPr>
            <w:r w:rsidRPr="00743CB0">
              <w:rPr>
                <w:rFonts w:ascii="Calibri" w:hAnsi="Calibri"/>
                <w:color w:val="000000"/>
                <w:sz w:val="20"/>
              </w:rPr>
              <w:t>794.8</w:t>
            </w:r>
          </w:p>
        </w:tc>
        <w:tc>
          <w:tcPr>
            <w:tcW w:w="346" w:type="pct"/>
            <w:tcBorders>
              <w:left w:val="nil"/>
              <w:bottom w:val="single" w:sz="4" w:space="0" w:color="auto"/>
              <w:right w:val="nil"/>
            </w:tcBorders>
            <w:shd w:val="clear" w:color="auto" w:fill="auto"/>
            <w:noWrap/>
            <w:vAlign w:val="bottom"/>
          </w:tcPr>
          <w:p w14:paraId="1C896E0B" w14:textId="77777777" w:rsidR="00DA49ED" w:rsidRDefault="00DA49ED" w:rsidP="00DA49ED">
            <w:pPr>
              <w:spacing w:before="0" w:after="0"/>
              <w:jc w:val="center"/>
              <w:rPr>
                <w:rFonts w:ascii="Calibri" w:hAnsi="Calibri"/>
                <w:color w:val="000000"/>
                <w:sz w:val="20"/>
              </w:rPr>
            </w:pPr>
            <w:r>
              <w:rPr>
                <w:rFonts w:ascii="Calibri" w:hAnsi="Calibri"/>
                <w:color w:val="000000"/>
                <w:sz w:val="20"/>
              </w:rPr>
              <w:t>0.39</w:t>
            </w:r>
          </w:p>
        </w:tc>
        <w:tc>
          <w:tcPr>
            <w:tcW w:w="349" w:type="pct"/>
            <w:tcBorders>
              <w:left w:val="nil"/>
              <w:bottom w:val="single" w:sz="4" w:space="0" w:color="auto"/>
              <w:right w:val="nil"/>
            </w:tcBorders>
            <w:shd w:val="clear" w:color="auto" w:fill="auto"/>
            <w:noWrap/>
            <w:vAlign w:val="bottom"/>
          </w:tcPr>
          <w:p w14:paraId="5F4F4C8C" w14:textId="77777777" w:rsidR="00DA49ED" w:rsidRDefault="00DA49ED" w:rsidP="00DA49ED">
            <w:pPr>
              <w:spacing w:before="0" w:after="0"/>
              <w:jc w:val="center"/>
              <w:rPr>
                <w:rFonts w:ascii="Calibri" w:hAnsi="Calibri"/>
                <w:color w:val="000000"/>
                <w:sz w:val="20"/>
              </w:rPr>
            </w:pPr>
            <w:r>
              <w:rPr>
                <w:rFonts w:ascii="Calibri" w:hAnsi="Calibri"/>
                <w:color w:val="000000"/>
                <w:sz w:val="20"/>
              </w:rPr>
              <w:t>0.36</w:t>
            </w:r>
          </w:p>
        </w:tc>
        <w:tc>
          <w:tcPr>
            <w:tcW w:w="349" w:type="pct"/>
            <w:tcBorders>
              <w:left w:val="nil"/>
              <w:bottom w:val="single" w:sz="4" w:space="0" w:color="auto"/>
              <w:right w:val="nil"/>
            </w:tcBorders>
            <w:shd w:val="clear" w:color="auto" w:fill="auto"/>
            <w:noWrap/>
            <w:vAlign w:val="bottom"/>
          </w:tcPr>
          <w:p w14:paraId="00388BAD" w14:textId="77777777" w:rsidR="00DA49ED" w:rsidRDefault="00DA49ED" w:rsidP="00DA49ED">
            <w:pPr>
              <w:spacing w:before="0" w:after="0"/>
              <w:jc w:val="center"/>
              <w:rPr>
                <w:rFonts w:ascii="Calibri" w:hAnsi="Calibri"/>
                <w:color w:val="000000"/>
                <w:sz w:val="20"/>
              </w:rPr>
            </w:pPr>
            <w:r>
              <w:rPr>
                <w:rFonts w:ascii="Calibri" w:hAnsi="Calibri"/>
                <w:color w:val="000000"/>
                <w:sz w:val="20"/>
              </w:rPr>
              <w:t>0.31</w:t>
            </w:r>
          </w:p>
        </w:tc>
        <w:tc>
          <w:tcPr>
            <w:tcW w:w="349" w:type="pct"/>
            <w:tcBorders>
              <w:left w:val="nil"/>
              <w:bottom w:val="single" w:sz="4" w:space="0" w:color="auto"/>
              <w:right w:val="nil"/>
            </w:tcBorders>
          </w:tcPr>
          <w:p w14:paraId="14532625" w14:textId="77777777" w:rsidR="00DA49ED" w:rsidRPr="00BB3A30" w:rsidRDefault="00DA49ED" w:rsidP="00DA49ED">
            <w:pPr>
              <w:spacing w:before="0" w:after="0"/>
              <w:jc w:val="center"/>
              <w:rPr>
                <w:rFonts w:ascii="Calibri" w:hAnsi="Calibri"/>
                <w:color w:val="000000"/>
                <w:sz w:val="20"/>
              </w:rPr>
            </w:pPr>
            <w:r w:rsidRPr="00005F86">
              <w:rPr>
                <w:rFonts w:ascii="Calibri" w:hAnsi="Calibri"/>
                <w:color w:val="000000"/>
                <w:sz w:val="20"/>
              </w:rPr>
              <w:t>0.255</w:t>
            </w:r>
          </w:p>
        </w:tc>
        <w:tc>
          <w:tcPr>
            <w:tcW w:w="349" w:type="pct"/>
            <w:tcBorders>
              <w:left w:val="nil"/>
              <w:bottom w:val="single" w:sz="4" w:space="0" w:color="auto"/>
              <w:right w:val="nil"/>
            </w:tcBorders>
          </w:tcPr>
          <w:p w14:paraId="54EB190E" w14:textId="77777777" w:rsidR="00DA49ED" w:rsidRPr="00BB3A30" w:rsidRDefault="00DA49ED" w:rsidP="00DA49ED">
            <w:pPr>
              <w:spacing w:before="0" w:after="0"/>
              <w:jc w:val="center"/>
              <w:rPr>
                <w:rFonts w:ascii="Calibri" w:hAnsi="Calibri"/>
                <w:color w:val="000000"/>
                <w:sz w:val="20"/>
              </w:rPr>
            </w:pPr>
            <w:r w:rsidRPr="00F16B7E">
              <w:rPr>
                <w:rFonts w:ascii="Calibri" w:hAnsi="Calibri"/>
                <w:color w:val="000000"/>
                <w:sz w:val="20"/>
              </w:rPr>
              <w:t>0.534</w:t>
            </w:r>
          </w:p>
        </w:tc>
        <w:tc>
          <w:tcPr>
            <w:tcW w:w="349" w:type="pct"/>
            <w:tcBorders>
              <w:left w:val="nil"/>
              <w:bottom w:val="single" w:sz="4" w:space="0" w:color="auto"/>
              <w:right w:val="nil"/>
            </w:tcBorders>
            <w:shd w:val="clear" w:color="auto" w:fill="auto"/>
            <w:noWrap/>
            <w:vAlign w:val="bottom"/>
          </w:tcPr>
          <w:p w14:paraId="5A2D1E75" w14:textId="77777777" w:rsidR="00DA49ED" w:rsidRDefault="00DA49ED" w:rsidP="00DA49ED">
            <w:pPr>
              <w:spacing w:before="0" w:after="0"/>
              <w:jc w:val="center"/>
              <w:rPr>
                <w:rFonts w:ascii="Calibri" w:hAnsi="Calibri"/>
                <w:color w:val="000000"/>
                <w:sz w:val="20"/>
              </w:rPr>
            </w:pPr>
            <w:r w:rsidRPr="00BB3A30">
              <w:rPr>
                <w:rFonts w:ascii="Calibri" w:hAnsi="Calibri"/>
                <w:color w:val="000000"/>
                <w:sz w:val="20"/>
              </w:rPr>
              <w:t>0.428</w:t>
            </w:r>
          </w:p>
        </w:tc>
        <w:tc>
          <w:tcPr>
            <w:tcW w:w="349" w:type="pct"/>
            <w:tcBorders>
              <w:left w:val="nil"/>
              <w:bottom w:val="single" w:sz="4" w:space="0" w:color="auto"/>
              <w:right w:val="nil"/>
            </w:tcBorders>
          </w:tcPr>
          <w:p w14:paraId="0FF661E6" w14:textId="77777777" w:rsidR="00DA49ED" w:rsidRPr="004344FE" w:rsidRDefault="00DA49ED" w:rsidP="00DA49ED">
            <w:pPr>
              <w:spacing w:before="0" w:after="0"/>
              <w:jc w:val="center"/>
              <w:rPr>
                <w:rFonts w:ascii="Calibri" w:hAnsi="Calibri"/>
                <w:color w:val="000000"/>
                <w:sz w:val="20"/>
              </w:rPr>
            </w:pPr>
            <w:r w:rsidRPr="000E5781">
              <w:rPr>
                <w:rFonts w:ascii="Calibri" w:hAnsi="Calibri"/>
                <w:color w:val="000000"/>
                <w:sz w:val="20"/>
              </w:rPr>
              <w:t>0.817</w:t>
            </w:r>
          </w:p>
        </w:tc>
        <w:tc>
          <w:tcPr>
            <w:tcW w:w="349" w:type="pct"/>
            <w:tcBorders>
              <w:left w:val="nil"/>
              <w:bottom w:val="single" w:sz="4" w:space="0" w:color="auto"/>
              <w:right w:val="nil"/>
            </w:tcBorders>
            <w:shd w:val="clear" w:color="auto" w:fill="auto"/>
            <w:noWrap/>
            <w:vAlign w:val="bottom"/>
          </w:tcPr>
          <w:p w14:paraId="7A165D8A" w14:textId="77777777" w:rsidR="00DA49ED" w:rsidRDefault="00DA49ED" w:rsidP="00DA49ED">
            <w:pPr>
              <w:spacing w:before="0" w:after="0"/>
              <w:jc w:val="center"/>
              <w:rPr>
                <w:rFonts w:ascii="Calibri" w:hAnsi="Calibri"/>
                <w:color w:val="000000"/>
                <w:sz w:val="20"/>
              </w:rPr>
            </w:pPr>
            <w:r w:rsidRPr="004344FE">
              <w:rPr>
                <w:rFonts w:ascii="Calibri" w:hAnsi="Calibri"/>
                <w:color w:val="000000"/>
                <w:sz w:val="20"/>
              </w:rPr>
              <w:t>0.36</w:t>
            </w:r>
          </w:p>
        </w:tc>
        <w:tc>
          <w:tcPr>
            <w:tcW w:w="349" w:type="pct"/>
            <w:tcBorders>
              <w:left w:val="nil"/>
              <w:bottom w:val="single" w:sz="4" w:space="0" w:color="auto"/>
              <w:right w:val="nil"/>
            </w:tcBorders>
            <w:shd w:val="clear" w:color="auto" w:fill="auto"/>
            <w:noWrap/>
            <w:vAlign w:val="bottom"/>
          </w:tcPr>
          <w:p w14:paraId="470F5EAF" w14:textId="77777777" w:rsidR="00DA49ED" w:rsidRDefault="00DA49ED" w:rsidP="00DA49ED">
            <w:pPr>
              <w:spacing w:before="0" w:after="0"/>
              <w:jc w:val="center"/>
              <w:rPr>
                <w:rFonts w:ascii="Calibri" w:hAnsi="Calibri"/>
                <w:color w:val="000000"/>
                <w:sz w:val="20"/>
              </w:rPr>
            </w:pPr>
            <w:r w:rsidRPr="001E4B3A">
              <w:rPr>
                <w:rFonts w:ascii="Calibri" w:hAnsi="Calibri"/>
                <w:color w:val="000000"/>
                <w:sz w:val="20"/>
              </w:rPr>
              <w:t>0.247</w:t>
            </w:r>
          </w:p>
        </w:tc>
        <w:tc>
          <w:tcPr>
            <w:tcW w:w="343" w:type="pct"/>
            <w:tcBorders>
              <w:left w:val="nil"/>
              <w:bottom w:val="single" w:sz="4" w:space="0" w:color="auto"/>
              <w:right w:val="nil"/>
            </w:tcBorders>
            <w:shd w:val="clear" w:color="auto" w:fill="auto"/>
            <w:noWrap/>
            <w:vAlign w:val="bottom"/>
          </w:tcPr>
          <w:p w14:paraId="33B03A9D" w14:textId="77777777" w:rsidR="00DA49ED" w:rsidRDefault="00DA49ED" w:rsidP="00DA49ED">
            <w:pPr>
              <w:spacing w:before="0" w:after="0"/>
              <w:jc w:val="center"/>
              <w:rPr>
                <w:rFonts w:ascii="Calibri" w:hAnsi="Calibri"/>
                <w:color w:val="000000"/>
                <w:sz w:val="20"/>
              </w:rPr>
            </w:pPr>
            <w:r w:rsidRPr="000F2DDF">
              <w:rPr>
                <w:rFonts w:ascii="Calibri" w:hAnsi="Calibri"/>
                <w:color w:val="000000"/>
                <w:sz w:val="20"/>
              </w:rPr>
              <w:t>0.247</w:t>
            </w:r>
          </w:p>
        </w:tc>
      </w:tr>
    </w:tbl>
    <w:p w14:paraId="36CD2A40" w14:textId="77777777" w:rsidR="00387EC7" w:rsidRDefault="00387EC7" w:rsidP="00531904">
      <w:pPr>
        <w:pStyle w:val="Tablecaption"/>
        <w:rPr>
          <w:i w:val="0"/>
        </w:rPr>
        <w:sectPr w:rsidR="00387EC7" w:rsidSect="00387EC7">
          <w:pgSz w:w="15840" w:h="12240" w:orient="landscape"/>
          <w:pgMar w:top="1440" w:right="1440" w:bottom="1440" w:left="1440" w:header="720" w:footer="744" w:gutter="0"/>
          <w:cols w:space="720"/>
        </w:sectPr>
      </w:pPr>
    </w:p>
    <w:p w14:paraId="0FC0305B" w14:textId="708CFFA5" w:rsidR="000C6D63" w:rsidRPr="00951C33" w:rsidRDefault="00797558" w:rsidP="00797558">
      <w:pPr>
        <w:pStyle w:val="Tablecaption"/>
        <w:rPr>
          <w:i w:val="0"/>
        </w:rPr>
      </w:pPr>
      <w:bookmarkStart w:id="33" w:name="_Toc335915436"/>
      <w:r w:rsidRPr="00951C33">
        <w:rPr>
          <w:i w:val="0"/>
        </w:rPr>
        <w:lastRenderedPageBreak/>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2A259D">
        <w:rPr>
          <w:i w:val="0"/>
          <w:noProof/>
        </w:rPr>
        <w:t>3</w:t>
      </w:r>
      <w:r w:rsidRPr="00951C33">
        <w:rPr>
          <w:i w:val="0"/>
        </w:rPr>
        <w:fldChar w:fldCharType="end"/>
      </w:r>
      <w:r w:rsidR="00D33A96" w:rsidRPr="00951C33">
        <w:rPr>
          <w:i w:val="0"/>
        </w:rPr>
        <w:t>.</w:t>
      </w:r>
      <w:r w:rsidR="000C6D63" w:rsidRPr="00951C33">
        <w:rPr>
          <w:i w:val="0"/>
        </w:rPr>
        <w:t xml:space="preserve">  General age-structured, continuous fishery operating model used in</w:t>
      </w:r>
      <w:r w:rsidR="001C5DE3" w:rsidRPr="00951C33">
        <w:rPr>
          <w:i w:val="0"/>
        </w:rPr>
        <w:t xml:space="preserve"> closed loop simulations </w:t>
      </w:r>
      <w:r w:rsidR="00C76763" w:rsidRPr="00951C33">
        <w:rPr>
          <w:i w:val="0"/>
        </w:rPr>
        <w:t>of</w:t>
      </w:r>
      <w:r w:rsidR="001C5DE3" w:rsidRPr="00951C33">
        <w:rPr>
          <w:i w:val="0"/>
        </w:rPr>
        <w:t xml:space="preserve"> </w:t>
      </w:r>
      <w:r w:rsidR="004E10C2">
        <w:rPr>
          <w:i w:val="0"/>
        </w:rPr>
        <w:t>23JKL Cod</w:t>
      </w:r>
      <w:r w:rsidR="000C6D63" w:rsidRPr="00951C33">
        <w:rPr>
          <w:i w:val="0"/>
        </w:rPr>
        <w:t>. The generic superscript "X" is used wherever a function is identical for the fishery (X=F) and survey (X=S).</w:t>
      </w:r>
      <w:bookmarkEnd w:id="33"/>
    </w:p>
    <w:tbl>
      <w:tblPr>
        <w:tblW w:w="9468" w:type="dxa"/>
        <w:tblBorders>
          <w:top w:val="single" w:sz="18" w:space="0" w:color="auto"/>
          <w:insideV w:val="single" w:sz="4" w:space="0" w:color="auto"/>
        </w:tblBorders>
        <w:tblLook w:val="01E0" w:firstRow="1" w:lastRow="1" w:firstColumn="1" w:lastColumn="1" w:noHBand="0" w:noVBand="0"/>
      </w:tblPr>
      <w:tblGrid>
        <w:gridCol w:w="1243"/>
        <w:gridCol w:w="8225"/>
      </w:tblGrid>
      <w:tr w:rsidR="000C6D63" w:rsidRPr="00974591" w14:paraId="56B930FE" w14:textId="77777777" w:rsidTr="00A26BC5">
        <w:trPr>
          <w:trHeight w:val="548"/>
        </w:trPr>
        <w:tc>
          <w:tcPr>
            <w:tcW w:w="9468" w:type="dxa"/>
            <w:gridSpan w:val="2"/>
            <w:vAlign w:val="center"/>
          </w:tcPr>
          <w:p w14:paraId="2B3621BE" w14:textId="77777777" w:rsidR="000C6D63" w:rsidRPr="00974591" w:rsidRDefault="000C6D63" w:rsidP="00A26BC5">
            <w:pPr>
              <w:rPr>
                <w:b/>
              </w:rPr>
            </w:pPr>
            <w:r w:rsidRPr="00974591">
              <w:rPr>
                <w:b/>
              </w:rPr>
              <w:t>Parameters</w:t>
            </w:r>
          </w:p>
        </w:tc>
      </w:tr>
      <w:tr w:rsidR="000C6D63" w:rsidRPr="00974591" w14:paraId="2E865F61" w14:textId="77777777" w:rsidTr="00A26BC5">
        <w:trPr>
          <w:trHeight w:hRule="exact" w:val="567"/>
        </w:trPr>
        <w:tc>
          <w:tcPr>
            <w:tcW w:w="1243" w:type="dxa"/>
            <w:tcBorders>
              <w:top w:val="nil"/>
              <w:right w:val="nil"/>
            </w:tcBorders>
            <w:vAlign w:val="center"/>
          </w:tcPr>
          <w:p w14:paraId="1999583E" w14:textId="5DC772BC" w:rsidR="000C6D63" w:rsidRPr="00974591" w:rsidRDefault="000C6D63" w:rsidP="00A26BC5">
            <w:r w:rsidRPr="00974591">
              <w:t>O</w:t>
            </w:r>
            <w:r w:rsidR="00FB4AE6">
              <w:t>M</w:t>
            </w:r>
            <w:r w:rsidRPr="00974591">
              <w:t>2.1</w:t>
            </w:r>
          </w:p>
        </w:tc>
        <w:tc>
          <w:tcPr>
            <w:tcW w:w="8225" w:type="dxa"/>
            <w:tcBorders>
              <w:left w:val="nil"/>
            </w:tcBorders>
            <w:vAlign w:val="center"/>
          </w:tcPr>
          <w:p w14:paraId="2ADAFF71" w14:textId="77777777" w:rsidR="000C6D63" w:rsidRPr="00974591" w:rsidRDefault="002B317D" w:rsidP="00A26BC5">
            <w:r>
              <w:rPr>
                <w:position w:val="-16"/>
              </w:rPr>
              <w:pict w14:anchorId="335A448B">
                <v:shape id="_x0000_i1134" type="#_x0000_t75" style="width:380pt;height:23.35pt">
                  <v:imagedata r:id="rId151" o:title=""/>
                </v:shape>
              </w:pict>
            </w:r>
          </w:p>
        </w:tc>
      </w:tr>
      <w:tr w:rsidR="000C6D63" w:rsidRPr="00974591" w14:paraId="1E338327" w14:textId="77777777" w:rsidTr="00A26BC5">
        <w:trPr>
          <w:trHeight w:val="503"/>
        </w:trPr>
        <w:tc>
          <w:tcPr>
            <w:tcW w:w="9468" w:type="dxa"/>
            <w:gridSpan w:val="2"/>
            <w:tcBorders>
              <w:top w:val="nil"/>
            </w:tcBorders>
            <w:vAlign w:val="center"/>
          </w:tcPr>
          <w:p w14:paraId="7405D118" w14:textId="0891979C" w:rsidR="000C6D63" w:rsidRPr="00974591" w:rsidRDefault="008E3648" w:rsidP="00A26BC5">
            <w:pPr>
              <w:rPr>
                <w:b/>
              </w:rPr>
            </w:pPr>
            <w:r>
              <w:rPr>
                <w:b/>
              </w:rPr>
              <w:t>Maturity and selectivity s</w:t>
            </w:r>
            <w:r w:rsidR="000C6D63" w:rsidRPr="00974591">
              <w:rPr>
                <w:b/>
              </w:rPr>
              <w:t>chedules</w:t>
            </w:r>
          </w:p>
        </w:tc>
      </w:tr>
      <w:tr w:rsidR="000C6D63" w:rsidRPr="00974591" w14:paraId="01D8757E" w14:textId="77777777" w:rsidTr="00A26BC5">
        <w:trPr>
          <w:trHeight w:val="503"/>
        </w:trPr>
        <w:tc>
          <w:tcPr>
            <w:tcW w:w="1243" w:type="dxa"/>
            <w:tcBorders>
              <w:top w:val="nil"/>
              <w:right w:val="nil"/>
            </w:tcBorders>
            <w:vAlign w:val="center"/>
          </w:tcPr>
          <w:p w14:paraId="393B2558" w14:textId="47896C2A" w:rsidR="000C6D63" w:rsidRPr="00974591" w:rsidRDefault="000C6D63" w:rsidP="00A26BC5">
            <w:r w:rsidRPr="00974591">
              <w:t>O</w:t>
            </w:r>
            <w:r w:rsidR="00FB4AE6">
              <w:t>M</w:t>
            </w:r>
            <w:r w:rsidRPr="00974591">
              <w:t>2.</w:t>
            </w:r>
            <w:r w:rsidR="00FB4AE6">
              <w:t>2</w:t>
            </w:r>
          </w:p>
        </w:tc>
        <w:tc>
          <w:tcPr>
            <w:tcW w:w="8225" w:type="dxa"/>
            <w:tcBorders>
              <w:left w:val="nil"/>
            </w:tcBorders>
            <w:vAlign w:val="center"/>
          </w:tcPr>
          <w:p w14:paraId="2D1460F6" w14:textId="77777777" w:rsidR="000C6D63" w:rsidRPr="00974591" w:rsidRDefault="002B317D" w:rsidP="00A26BC5">
            <w:r>
              <w:rPr>
                <w:position w:val="-42"/>
              </w:rPr>
              <w:pict w14:anchorId="2904451D">
                <v:shape id="_x0000_i1135" type="#_x0000_t75" style="width:224.65pt;height:42.65pt">
                  <v:imagedata r:id="rId152" o:title=""/>
                </v:shape>
              </w:pict>
            </w:r>
          </w:p>
        </w:tc>
      </w:tr>
      <w:tr w:rsidR="000C6D63" w:rsidRPr="00974591" w14:paraId="6613B364" w14:textId="77777777" w:rsidTr="00A26BC5">
        <w:trPr>
          <w:trHeight w:val="503"/>
        </w:trPr>
        <w:tc>
          <w:tcPr>
            <w:tcW w:w="1243" w:type="dxa"/>
            <w:tcBorders>
              <w:top w:val="nil"/>
              <w:right w:val="nil"/>
            </w:tcBorders>
            <w:vAlign w:val="center"/>
          </w:tcPr>
          <w:p w14:paraId="6820181F" w14:textId="7E07673D" w:rsidR="000C6D63" w:rsidRPr="00974591" w:rsidRDefault="000C6D63" w:rsidP="00A26BC5">
            <w:r>
              <w:t>O</w:t>
            </w:r>
            <w:r w:rsidR="00FB4AE6">
              <w:t>M</w:t>
            </w:r>
            <w:r>
              <w:t>2.</w:t>
            </w:r>
            <w:r w:rsidR="00FB4AE6">
              <w:t>3</w:t>
            </w:r>
          </w:p>
        </w:tc>
        <w:tc>
          <w:tcPr>
            <w:tcW w:w="8225" w:type="dxa"/>
            <w:tcBorders>
              <w:left w:val="nil"/>
            </w:tcBorders>
            <w:vAlign w:val="center"/>
          </w:tcPr>
          <w:p w14:paraId="324A43B1" w14:textId="77777777" w:rsidR="000C6D63" w:rsidRPr="00974591" w:rsidRDefault="002B317D" w:rsidP="00A26BC5">
            <w:r>
              <w:rPr>
                <w:position w:val="-42"/>
              </w:rPr>
              <w:pict w14:anchorId="23DC415A">
                <v:shape id="_x0000_i1136" type="#_x0000_t75" style="width:270.65pt;height:44.65pt">
                  <v:imagedata r:id="rId153" o:title=""/>
                </v:shape>
              </w:pict>
            </w:r>
          </w:p>
        </w:tc>
      </w:tr>
      <w:tr w:rsidR="000C6D63" w:rsidRPr="00974591" w14:paraId="57A03D9B" w14:textId="77777777" w:rsidTr="00A26BC5">
        <w:trPr>
          <w:trHeight w:val="503"/>
        </w:trPr>
        <w:tc>
          <w:tcPr>
            <w:tcW w:w="9468" w:type="dxa"/>
            <w:gridSpan w:val="2"/>
            <w:tcBorders>
              <w:top w:val="nil"/>
              <w:bottom w:val="nil"/>
            </w:tcBorders>
            <w:vAlign w:val="center"/>
          </w:tcPr>
          <w:p w14:paraId="1CD5F838" w14:textId="77777777" w:rsidR="000C6D63" w:rsidRPr="00974591" w:rsidRDefault="000C6D63" w:rsidP="00A26BC5">
            <w:pPr>
              <w:rPr>
                <w:b/>
              </w:rPr>
            </w:pPr>
            <w:r w:rsidRPr="00974591">
              <w:rPr>
                <w:b/>
              </w:rPr>
              <w:t xml:space="preserve">Stock-recruitment </w:t>
            </w:r>
            <w:r>
              <w:rPr>
                <w:b/>
              </w:rPr>
              <w:t>parameters and equilibrium population</w:t>
            </w:r>
          </w:p>
        </w:tc>
      </w:tr>
      <w:tr w:rsidR="000C6D63" w:rsidRPr="00974591" w14:paraId="5299E003" w14:textId="77777777" w:rsidTr="00A26BC5">
        <w:trPr>
          <w:trHeight w:val="503"/>
        </w:trPr>
        <w:tc>
          <w:tcPr>
            <w:tcW w:w="1243" w:type="dxa"/>
            <w:tcBorders>
              <w:top w:val="nil"/>
              <w:bottom w:val="nil"/>
              <w:right w:val="nil"/>
            </w:tcBorders>
            <w:vAlign w:val="center"/>
          </w:tcPr>
          <w:p w14:paraId="3968452A" w14:textId="523A59CA" w:rsidR="000C6D63" w:rsidRPr="00974591" w:rsidRDefault="000C6D63" w:rsidP="00FB4AE6">
            <w:r w:rsidRPr="00974591">
              <w:t>O</w:t>
            </w:r>
            <w:r w:rsidR="00FB4AE6">
              <w:t>M</w:t>
            </w:r>
            <w:r w:rsidRPr="00974591">
              <w:t>2.</w:t>
            </w:r>
            <w:r w:rsidR="00FB4AE6">
              <w:t>4</w:t>
            </w:r>
          </w:p>
        </w:tc>
        <w:tc>
          <w:tcPr>
            <w:tcW w:w="8225" w:type="dxa"/>
            <w:tcBorders>
              <w:top w:val="nil"/>
              <w:left w:val="nil"/>
              <w:bottom w:val="nil"/>
            </w:tcBorders>
            <w:vAlign w:val="center"/>
          </w:tcPr>
          <w:p w14:paraId="70323EA3" w14:textId="77777777" w:rsidR="000C6D63" w:rsidRPr="00974591" w:rsidRDefault="002E065B" w:rsidP="00A26BC5">
            <w:r>
              <w:rPr>
                <w:position w:val="-14"/>
              </w:rPr>
              <w:pict w14:anchorId="53C3EF0A">
                <v:shape id="_x0000_i1137" type="#_x0000_t75" style="width:64pt;height:20pt">
                  <v:imagedata r:id="rId154" o:title=""/>
                </v:shape>
              </w:pict>
            </w:r>
          </w:p>
        </w:tc>
      </w:tr>
      <w:tr w:rsidR="000C6D63" w:rsidRPr="00974591" w14:paraId="08567054" w14:textId="77777777" w:rsidTr="00A26BC5">
        <w:trPr>
          <w:trHeight w:val="503"/>
        </w:trPr>
        <w:tc>
          <w:tcPr>
            <w:tcW w:w="1243" w:type="dxa"/>
            <w:tcBorders>
              <w:top w:val="nil"/>
              <w:bottom w:val="nil"/>
              <w:right w:val="nil"/>
            </w:tcBorders>
            <w:vAlign w:val="center"/>
          </w:tcPr>
          <w:p w14:paraId="7433A309" w14:textId="35A51A72" w:rsidR="000C6D63" w:rsidRPr="00974591" w:rsidRDefault="000C6D63" w:rsidP="00FB4AE6">
            <w:r w:rsidRPr="00974591">
              <w:t>O</w:t>
            </w:r>
            <w:r w:rsidR="00FB4AE6">
              <w:t>M</w:t>
            </w:r>
            <w:r w:rsidRPr="00974591">
              <w:t>2.</w:t>
            </w:r>
            <w:r w:rsidR="00FB4AE6">
              <w:t>5</w:t>
            </w:r>
          </w:p>
        </w:tc>
        <w:tc>
          <w:tcPr>
            <w:tcW w:w="8225" w:type="dxa"/>
            <w:tcBorders>
              <w:top w:val="nil"/>
              <w:left w:val="nil"/>
              <w:bottom w:val="nil"/>
            </w:tcBorders>
            <w:vAlign w:val="center"/>
          </w:tcPr>
          <w:p w14:paraId="7C028933" w14:textId="77777777" w:rsidR="000C6D63" w:rsidRPr="00974591" w:rsidRDefault="002B317D" w:rsidP="00A26BC5">
            <w:r>
              <w:rPr>
                <w:position w:val="-34"/>
              </w:rPr>
              <w:pict w14:anchorId="1EB62834">
                <v:shape id="_x0000_i1138" type="#_x0000_t75" style="width:70.65pt;height:34.65pt">
                  <v:imagedata r:id="rId155" o:title=""/>
                </v:shape>
              </w:pict>
            </w:r>
          </w:p>
        </w:tc>
      </w:tr>
      <w:tr w:rsidR="000C6D63" w:rsidRPr="00974591" w14:paraId="7C1A6022" w14:textId="77777777" w:rsidTr="00A26BC5">
        <w:trPr>
          <w:trHeight w:val="503"/>
        </w:trPr>
        <w:tc>
          <w:tcPr>
            <w:tcW w:w="1243" w:type="dxa"/>
            <w:tcBorders>
              <w:top w:val="nil"/>
              <w:bottom w:val="nil"/>
              <w:right w:val="nil"/>
            </w:tcBorders>
            <w:vAlign w:val="center"/>
          </w:tcPr>
          <w:p w14:paraId="771FF14C" w14:textId="575B81D1" w:rsidR="000C6D63" w:rsidRPr="00974591" w:rsidRDefault="000C6D63" w:rsidP="00FB4AE6">
            <w:r w:rsidRPr="00974591">
              <w:t>O</w:t>
            </w:r>
            <w:r w:rsidR="00FB4AE6">
              <w:t>M</w:t>
            </w:r>
            <w:r w:rsidRPr="00974591">
              <w:t>2.</w:t>
            </w:r>
            <w:r w:rsidR="00FB4AE6">
              <w:t>6</w:t>
            </w:r>
          </w:p>
        </w:tc>
        <w:tc>
          <w:tcPr>
            <w:tcW w:w="8225" w:type="dxa"/>
            <w:tcBorders>
              <w:top w:val="nil"/>
              <w:left w:val="nil"/>
              <w:bottom w:val="nil"/>
            </w:tcBorders>
            <w:vAlign w:val="center"/>
          </w:tcPr>
          <w:p w14:paraId="1F78E5F3" w14:textId="77777777" w:rsidR="000C6D63" w:rsidRPr="00974591" w:rsidRDefault="002B317D" w:rsidP="00A26BC5">
            <w:r>
              <w:rPr>
                <w:position w:val="-34"/>
              </w:rPr>
              <w:pict w14:anchorId="4D311700">
                <v:shape id="_x0000_i1139" type="#_x0000_t75" style="width:70.65pt;height:34.65pt">
                  <v:imagedata r:id="rId156" o:title=""/>
                </v:shape>
              </w:pict>
            </w:r>
          </w:p>
        </w:tc>
      </w:tr>
      <w:tr w:rsidR="000C6D63" w:rsidRPr="00974591" w14:paraId="4278FC27" w14:textId="77777777" w:rsidTr="00A26BC5">
        <w:trPr>
          <w:trHeight w:val="503"/>
        </w:trPr>
        <w:tc>
          <w:tcPr>
            <w:tcW w:w="1243" w:type="dxa"/>
            <w:tcBorders>
              <w:top w:val="nil"/>
              <w:bottom w:val="nil"/>
              <w:right w:val="nil"/>
            </w:tcBorders>
            <w:vAlign w:val="center"/>
          </w:tcPr>
          <w:p w14:paraId="1AE6F5C9" w14:textId="64C31154" w:rsidR="000C6D63" w:rsidRPr="00974591" w:rsidRDefault="000C6D63" w:rsidP="00FB4AE6">
            <w:r w:rsidRPr="00974591">
              <w:t>O</w:t>
            </w:r>
            <w:r w:rsidR="00FB4AE6">
              <w:t>M</w:t>
            </w:r>
            <w:r w:rsidRPr="00974591">
              <w:t>2.</w:t>
            </w:r>
            <w:r w:rsidR="00FB4AE6">
              <w:t>7</w:t>
            </w:r>
          </w:p>
        </w:tc>
        <w:tc>
          <w:tcPr>
            <w:tcW w:w="8225" w:type="dxa"/>
            <w:tcBorders>
              <w:top w:val="nil"/>
              <w:left w:val="nil"/>
              <w:bottom w:val="nil"/>
            </w:tcBorders>
            <w:vAlign w:val="center"/>
          </w:tcPr>
          <w:p w14:paraId="296FD632" w14:textId="19157EB6" w:rsidR="000C6D63" w:rsidRPr="00974591" w:rsidRDefault="007256FC" w:rsidP="007256FC">
            <w:r w:rsidRPr="007256FC">
              <w:rPr>
                <w:position w:val="-12"/>
              </w:rPr>
              <w:object w:dxaOrig="3260" w:dyaOrig="660" w14:anchorId="44923BF8">
                <v:shape id="_x0000_i1140" type="#_x0000_t75" style="width:163.35pt;height:32.65pt" o:ole="">
                  <v:imagedata r:id="rId157" o:title=""/>
                </v:shape>
                <o:OLEObject Type="Embed" ProgID="Equation.DSMT4" ShapeID="_x0000_i1140" DrawAspect="Content" ObjectID="_1585136445" r:id="rId158"/>
              </w:object>
            </w:r>
            <w:r>
              <w:rPr>
                <w:position w:val="-16"/>
              </w:rPr>
              <w:t xml:space="preserve"> </w:t>
            </w:r>
          </w:p>
        </w:tc>
      </w:tr>
      <w:tr w:rsidR="000C6D63" w:rsidRPr="00974591" w14:paraId="78B65BAA" w14:textId="77777777" w:rsidTr="00A26BC5">
        <w:trPr>
          <w:trHeight w:val="503"/>
        </w:trPr>
        <w:tc>
          <w:tcPr>
            <w:tcW w:w="1243" w:type="dxa"/>
            <w:tcBorders>
              <w:top w:val="nil"/>
              <w:bottom w:val="nil"/>
              <w:right w:val="nil"/>
            </w:tcBorders>
            <w:vAlign w:val="center"/>
          </w:tcPr>
          <w:p w14:paraId="366E42A7" w14:textId="1DD0ED70" w:rsidR="000C6D63" w:rsidRPr="00974591" w:rsidRDefault="000C6D63" w:rsidP="00FB4AE6">
            <w:r w:rsidRPr="00974591">
              <w:t>O</w:t>
            </w:r>
            <w:r w:rsidR="00FB4AE6">
              <w:t>M</w:t>
            </w:r>
            <w:r w:rsidRPr="00974591">
              <w:t>2.</w:t>
            </w:r>
            <w:r w:rsidR="00FB4AE6">
              <w:t>8</w:t>
            </w:r>
          </w:p>
        </w:tc>
        <w:tc>
          <w:tcPr>
            <w:tcW w:w="8225" w:type="dxa"/>
            <w:tcBorders>
              <w:top w:val="nil"/>
              <w:left w:val="nil"/>
              <w:bottom w:val="nil"/>
            </w:tcBorders>
            <w:vAlign w:val="center"/>
          </w:tcPr>
          <w:p w14:paraId="3EFFDC61" w14:textId="63091572" w:rsidR="000C6D63" w:rsidRPr="00974591" w:rsidRDefault="00AE5F7C" w:rsidP="00AE5F7C">
            <w:r w:rsidRPr="00173CB8">
              <w:rPr>
                <w:position w:val="-12"/>
              </w:rPr>
              <w:object w:dxaOrig="3900" w:dyaOrig="400" w14:anchorId="2751715C">
                <v:shape id="_x0000_i1141" type="#_x0000_t75" style="width:195.35pt;height:20pt" o:ole="">
                  <v:imagedata r:id="rId159" o:title=""/>
                </v:shape>
                <o:OLEObject Type="Embed" ProgID="Equation.DSMT4" ShapeID="_x0000_i1141" DrawAspect="Content" ObjectID="_1585136446" r:id="rId160"/>
              </w:object>
            </w:r>
            <w:r w:rsidR="00173CB8">
              <w:rPr>
                <w:position w:val="-18"/>
              </w:rPr>
              <w:t xml:space="preserve"> </w:t>
            </w:r>
          </w:p>
        </w:tc>
      </w:tr>
      <w:tr w:rsidR="000C6D63" w:rsidRPr="00974591" w14:paraId="671AC8CB" w14:textId="77777777" w:rsidTr="00A26BC5">
        <w:trPr>
          <w:trHeight w:val="504"/>
        </w:trPr>
        <w:tc>
          <w:tcPr>
            <w:tcW w:w="1243" w:type="dxa"/>
            <w:tcBorders>
              <w:top w:val="nil"/>
              <w:bottom w:val="nil"/>
              <w:right w:val="nil"/>
            </w:tcBorders>
            <w:vAlign w:val="center"/>
          </w:tcPr>
          <w:p w14:paraId="06E76E37" w14:textId="3DA9A95C" w:rsidR="000C6D63" w:rsidRPr="00974591" w:rsidRDefault="000C6D63" w:rsidP="00FB4AE6">
            <w:r w:rsidRPr="00974591">
              <w:t>O</w:t>
            </w:r>
            <w:r w:rsidR="00FB4AE6">
              <w:t>M</w:t>
            </w:r>
            <w:r w:rsidRPr="00974591">
              <w:t>2.</w:t>
            </w:r>
            <w:r w:rsidR="00FB4AE6">
              <w:t>9</w:t>
            </w:r>
          </w:p>
        </w:tc>
        <w:tc>
          <w:tcPr>
            <w:tcW w:w="8225" w:type="dxa"/>
            <w:tcBorders>
              <w:top w:val="nil"/>
              <w:left w:val="nil"/>
              <w:bottom w:val="nil"/>
            </w:tcBorders>
            <w:vAlign w:val="center"/>
          </w:tcPr>
          <w:p w14:paraId="777BE55B" w14:textId="77777777" w:rsidR="000C6D63" w:rsidRPr="00974591" w:rsidRDefault="002B317D" w:rsidP="00A26BC5">
            <w:r>
              <w:rPr>
                <w:position w:val="-16"/>
              </w:rPr>
              <w:pict w14:anchorId="28C35887">
                <v:shape id="_x0000_i1142" type="#_x0000_t75" style="width:68pt;height:22.65pt">
                  <v:imagedata r:id="rId161" o:title=""/>
                </v:shape>
              </w:pict>
            </w:r>
          </w:p>
        </w:tc>
      </w:tr>
      <w:tr w:rsidR="000C6D63" w:rsidRPr="00974591" w14:paraId="5D8822F3" w14:textId="77777777" w:rsidTr="00A26BC5">
        <w:trPr>
          <w:trHeight w:val="503"/>
        </w:trPr>
        <w:tc>
          <w:tcPr>
            <w:tcW w:w="9468" w:type="dxa"/>
            <w:gridSpan w:val="2"/>
            <w:tcBorders>
              <w:top w:val="nil"/>
              <w:bottom w:val="nil"/>
            </w:tcBorders>
            <w:vAlign w:val="center"/>
          </w:tcPr>
          <w:p w14:paraId="099613F4" w14:textId="77777777" w:rsidR="000C6D63" w:rsidRPr="00974591" w:rsidRDefault="000C6D63" w:rsidP="00A26BC5">
            <w:pPr>
              <w:rPr>
                <w:b/>
              </w:rPr>
            </w:pPr>
            <w:r w:rsidRPr="00974591">
              <w:rPr>
                <w:b/>
              </w:rPr>
              <w:t>State dynamics</w:t>
            </w:r>
          </w:p>
        </w:tc>
      </w:tr>
      <w:tr w:rsidR="000C6D63" w:rsidRPr="00974591" w14:paraId="4D6922A7" w14:textId="77777777" w:rsidTr="00A26BC5">
        <w:trPr>
          <w:trHeight w:val="503"/>
        </w:trPr>
        <w:tc>
          <w:tcPr>
            <w:tcW w:w="1243" w:type="dxa"/>
            <w:tcBorders>
              <w:top w:val="nil"/>
              <w:bottom w:val="nil"/>
              <w:right w:val="nil"/>
            </w:tcBorders>
            <w:vAlign w:val="center"/>
          </w:tcPr>
          <w:p w14:paraId="72BD583F" w14:textId="561ED819" w:rsidR="000C6D63" w:rsidRPr="00974591" w:rsidRDefault="001E0682" w:rsidP="00A26BC5">
            <w:r w:rsidRPr="00974591">
              <w:t>O</w:t>
            </w:r>
            <w:r>
              <w:t>M</w:t>
            </w:r>
            <w:r w:rsidRPr="00974591">
              <w:t>2.</w:t>
            </w:r>
            <w:r>
              <w:t>10</w:t>
            </w:r>
          </w:p>
        </w:tc>
        <w:tc>
          <w:tcPr>
            <w:tcW w:w="8225" w:type="dxa"/>
            <w:tcBorders>
              <w:top w:val="nil"/>
              <w:left w:val="nil"/>
              <w:bottom w:val="nil"/>
            </w:tcBorders>
            <w:vAlign w:val="center"/>
          </w:tcPr>
          <w:p w14:paraId="64EF5A54" w14:textId="77777777" w:rsidR="000C6D63" w:rsidRPr="00B34B31" w:rsidRDefault="002B317D" w:rsidP="00A26BC5">
            <w:pPr>
              <w:rPr>
                <w:position w:val="-32"/>
              </w:rPr>
            </w:pPr>
            <w:r>
              <w:rPr>
                <w:position w:val="-12"/>
              </w:rPr>
              <w:pict w14:anchorId="00E9F9EC">
                <v:shape id="_x0000_i1143" type="#_x0000_t75" style="width:74.65pt;height:20pt">
                  <v:imagedata r:id="rId162" o:title=""/>
                </v:shape>
              </w:pict>
            </w:r>
          </w:p>
        </w:tc>
      </w:tr>
      <w:tr w:rsidR="000C6D63" w:rsidRPr="00974591" w14:paraId="1E444031" w14:textId="77777777" w:rsidTr="00A26BC5">
        <w:trPr>
          <w:trHeight w:val="503"/>
        </w:trPr>
        <w:tc>
          <w:tcPr>
            <w:tcW w:w="1243" w:type="dxa"/>
            <w:tcBorders>
              <w:top w:val="nil"/>
              <w:right w:val="nil"/>
            </w:tcBorders>
            <w:vAlign w:val="center"/>
          </w:tcPr>
          <w:p w14:paraId="55634E36" w14:textId="727F9F04" w:rsidR="000C6D63" w:rsidRPr="00974591" w:rsidRDefault="001E0682" w:rsidP="00A26BC5">
            <w:r w:rsidRPr="00974591">
              <w:t>O</w:t>
            </w:r>
            <w:r>
              <w:t>M</w:t>
            </w:r>
            <w:r w:rsidRPr="00974591">
              <w:t>2.</w:t>
            </w:r>
            <w:r>
              <w:t>11</w:t>
            </w:r>
          </w:p>
        </w:tc>
        <w:tc>
          <w:tcPr>
            <w:tcW w:w="8225" w:type="dxa"/>
            <w:tcBorders>
              <w:left w:val="nil"/>
            </w:tcBorders>
            <w:vAlign w:val="center"/>
          </w:tcPr>
          <w:p w14:paraId="5DBC5CE2" w14:textId="77777777" w:rsidR="000C6D63" w:rsidRDefault="002B317D" w:rsidP="00A26BC5">
            <w:pPr>
              <w:rPr>
                <w:position w:val="-16"/>
              </w:rPr>
            </w:pPr>
            <w:r>
              <w:rPr>
                <w:position w:val="-30"/>
              </w:rPr>
              <w:pict w14:anchorId="2B25816B">
                <v:shape id="_x0000_i1144" type="#_x0000_t75" style="width:120.65pt;height:36pt">
                  <v:imagedata r:id="rId163" o:title=""/>
                </v:shape>
              </w:pict>
            </w:r>
            <w:r w:rsidR="000C6D63">
              <w:rPr>
                <w:position w:val="-16"/>
              </w:rPr>
              <w:t xml:space="preserve"> </w:t>
            </w:r>
          </w:p>
        </w:tc>
      </w:tr>
      <w:tr w:rsidR="000C6D63" w:rsidRPr="00974591" w14:paraId="709B53BF" w14:textId="77777777" w:rsidTr="00A26BC5">
        <w:trPr>
          <w:trHeight w:val="503"/>
        </w:trPr>
        <w:tc>
          <w:tcPr>
            <w:tcW w:w="1243" w:type="dxa"/>
            <w:tcBorders>
              <w:top w:val="nil"/>
              <w:right w:val="nil"/>
            </w:tcBorders>
            <w:vAlign w:val="center"/>
          </w:tcPr>
          <w:p w14:paraId="3B5F5578" w14:textId="5E70F9BF" w:rsidR="000C6D63" w:rsidRPr="00974591" w:rsidRDefault="000C6D63" w:rsidP="00A26BC5">
            <w:r w:rsidRPr="00974591">
              <w:t>O</w:t>
            </w:r>
            <w:r w:rsidR="00FB4AE6">
              <w:t>M</w:t>
            </w:r>
            <w:r w:rsidRPr="00974591">
              <w:t>2.</w:t>
            </w:r>
            <w:r w:rsidR="00FB4AE6">
              <w:t>1</w:t>
            </w:r>
            <w:r w:rsidRPr="00974591">
              <w:t>2</w:t>
            </w:r>
          </w:p>
        </w:tc>
        <w:tc>
          <w:tcPr>
            <w:tcW w:w="8225" w:type="dxa"/>
            <w:tcBorders>
              <w:left w:val="nil"/>
            </w:tcBorders>
            <w:vAlign w:val="center"/>
          </w:tcPr>
          <w:p w14:paraId="535EA2E0" w14:textId="77777777" w:rsidR="000C6D63" w:rsidRPr="00974591" w:rsidRDefault="002B317D" w:rsidP="00A26BC5">
            <w:r>
              <w:rPr>
                <w:position w:val="-18"/>
              </w:rPr>
              <w:pict w14:anchorId="58E29F91">
                <v:shape id="_x0000_i1145" type="#_x0000_t75" style="width:175.35pt;height:26.65pt">
                  <v:imagedata r:id="rId164" o:title=""/>
                </v:shape>
              </w:pict>
            </w:r>
          </w:p>
        </w:tc>
      </w:tr>
      <w:tr w:rsidR="000C6D63" w:rsidRPr="00974591" w14:paraId="77725502" w14:textId="77777777" w:rsidTr="00A26BC5">
        <w:trPr>
          <w:trHeight w:val="503"/>
        </w:trPr>
        <w:tc>
          <w:tcPr>
            <w:tcW w:w="1243" w:type="dxa"/>
            <w:tcBorders>
              <w:top w:val="nil"/>
              <w:right w:val="nil"/>
            </w:tcBorders>
            <w:vAlign w:val="center"/>
          </w:tcPr>
          <w:p w14:paraId="11E8C791" w14:textId="771AD370" w:rsidR="000C6D63" w:rsidRPr="00974591" w:rsidRDefault="000C6D63" w:rsidP="00A26BC5">
            <w:r w:rsidRPr="00974591">
              <w:lastRenderedPageBreak/>
              <w:t>O</w:t>
            </w:r>
            <w:r w:rsidR="00FB4AE6">
              <w:t>M</w:t>
            </w:r>
            <w:r w:rsidRPr="00974591">
              <w:t>2.</w:t>
            </w:r>
            <w:r w:rsidR="00FB4AE6">
              <w:t>1</w:t>
            </w:r>
            <w:r w:rsidRPr="00974591">
              <w:t>3</w:t>
            </w:r>
          </w:p>
        </w:tc>
        <w:tc>
          <w:tcPr>
            <w:tcW w:w="8225" w:type="dxa"/>
            <w:tcBorders>
              <w:left w:val="nil"/>
            </w:tcBorders>
            <w:vAlign w:val="center"/>
          </w:tcPr>
          <w:p w14:paraId="2A3CBED9" w14:textId="77777777" w:rsidR="000C6D63" w:rsidRPr="00974591" w:rsidRDefault="002B317D" w:rsidP="00A26BC5">
            <w:r>
              <w:rPr>
                <w:position w:val="-16"/>
              </w:rPr>
              <w:pict w14:anchorId="09105DC6">
                <v:shape id="_x0000_i1146" type="#_x0000_t75" style="width:58.65pt;height:23.35pt">
                  <v:imagedata r:id="rId165" o:title=""/>
                </v:shape>
              </w:pict>
            </w:r>
          </w:p>
        </w:tc>
      </w:tr>
      <w:tr w:rsidR="001E0682" w:rsidRPr="00974591" w14:paraId="27AF8727" w14:textId="77777777" w:rsidTr="00044F93">
        <w:trPr>
          <w:trHeight w:val="503"/>
        </w:trPr>
        <w:tc>
          <w:tcPr>
            <w:tcW w:w="1243" w:type="dxa"/>
            <w:tcBorders>
              <w:top w:val="nil"/>
              <w:bottom w:val="nil"/>
              <w:right w:val="nil"/>
            </w:tcBorders>
            <w:vAlign w:val="center"/>
          </w:tcPr>
          <w:p w14:paraId="6F0D3BAA" w14:textId="6B5985F5" w:rsidR="001E0682" w:rsidRPr="00974591" w:rsidRDefault="001E0682" w:rsidP="00044F93">
            <w:r w:rsidRPr="00974591">
              <w:t>O</w:t>
            </w:r>
            <w:r>
              <w:t>M</w:t>
            </w:r>
            <w:r w:rsidRPr="00974591">
              <w:t>2.1</w:t>
            </w:r>
            <w:r w:rsidR="004173B6">
              <w:t>4</w:t>
            </w:r>
          </w:p>
        </w:tc>
        <w:tc>
          <w:tcPr>
            <w:tcW w:w="8225" w:type="dxa"/>
            <w:tcBorders>
              <w:top w:val="nil"/>
              <w:left w:val="nil"/>
              <w:bottom w:val="nil"/>
            </w:tcBorders>
            <w:vAlign w:val="center"/>
          </w:tcPr>
          <w:p w14:paraId="69B6DFAB" w14:textId="77777777" w:rsidR="001E0682" w:rsidRPr="00974591" w:rsidRDefault="002B317D" w:rsidP="00044F93">
            <w:r>
              <w:rPr>
                <w:position w:val="-64"/>
              </w:rPr>
              <w:pict w14:anchorId="60B085E3">
                <v:shape id="_x0000_i1147" type="#_x0000_t75" style="width:178.65pt;height:70.65pt">
                  <v:imagedata r:id="rId166" o:title=""/>
                </v:shape>
              </w:pict>
            </w:r>
          </w:p>
        </w:tc>
      </w:tr>
      <w:tr w:rsidR="000C6D63" w:rsidRPr="00974591" w14:paraId="6288F886" w14:textId="77777777" w:rsidTr="00A26BC5">
        <w:trPr>
          <w:trHeight w:val="503"/>
        </w:trPr>
        <w:tc>
          <w:tcPr>
            <w:tcW w:w="1243" w:type="dxa"/>
            <w:tcBorders>
              <w:top w:val="nil"/>
              <w:bottom w:val="nil"/>
              <w:right w:val="nil"/>
            </w:tcBorders>
            <w:vAlign w:val="center"/>
          </w:tcPr>
          <w:p w14:paraId="7834272F" w14:textId="771C5E58" w:rsidR="000C6D63" w:rsidRPr="00974591" w:rsidRDefault="000C6D63" w:rsidP="00FB4AE6">
            <w:r w:rsidRPr="00974591">
              <w:t>O</w:t>
            </w:r>
            <w:r w:rsidR="00FB4AE6">
              <w:t>M</w:t>
            </w:r>
            <w:r w:rsidRPr="00974591">
              <w:t>2.1</w:t>
            </w:r>
            <w:r w:rsidR="004173B6">
              <w:t>5</w:t>
            </w:r>
          </w:p>
        </w:tc>
        <w:tc>
          <w:tcPr>
            <w:tcW w:w="8225" w:type="dxa"/>
            <w:tcBorders>
              <w:top w:val="nil"/>
              <w:left w:val="nil"/>
              <w:bottom w:val="nil"/>
            </w:tcBorders>
            <w:vAlign w:val="center"/>
          </w:tcPr>
          <w:p w14:paraId="03D020DA" w14:textId="77777777" w:rsidR="000C6D63" w:rsidRPr="00974591" w:rsidRDefault="002B317D" w:rsidP="00A26BC5">
            <w:r>
              <w:rPr>
                <w:position w:val="-18"/>
              </w:rPr>
              <w:pict w14:anchorId="53EA39DD">
                <v:shape id="_x0000_i1148" type="#_x0000_t75" style="width:178.65pt;height:25.35pt">
                  <v:imagedata r:id="rId167" o:title=""/>
                </v:shape>
              </w:pict>
            </w:r>
          </w:p>
        </w:tc>
      </w:tr>
      <w:tr w:rsidR="001E0682" w:rsidRPr="00974591" w14:paraId="0C0163CA" w14:textId="77777777" w:rsidTr="00044F93">
        <w:trPr>
          <w:trHeight w:val="503"/>
        </w:trPr>
        <w:tc>
          <w:tcPr>
            <w:tcW w:w="1243" w:type="dxa"/>
            <w:tcBorders>
              <w:top w:val="nil"/>
              <w:bottom w:val="nil"/>
              <w:right w:val="nil"/>
            </w:tcBorders>
            <w:vAlign w:val="center"/>
          </w:tcPr>
          <w:p w14:paraId="0BF917A8" w14:textId="6BB0F25A" w:rsidR="001E0682" w:rsidRPr="00974591" w:rsidRDefault="001E0682" w:rsidP="00044F93">
            <w:r w:rsidRPr="00974591">
              <w:t>O</w:t>
            </w:r>
            <w:r>
              <w:t>M</w:t>
            </w:r>
            <w:r w:rsidRPr="00974591">
              <w:t>2.1</w:t>
            </w:r>
            <w:r w:rsidR="004173B6">
              <w:t>6</w:t>
            </w:r>
          </w:p>
        </w:tc>
        <w:tc>
          <w:tcPr>
            <w:tcW w:w="8225" w:type="dxa"/>
            <w:tcBorders>
              <w:top w:val="nil"/>
              <w:left w:val="nil"/>
              <w:bottom w:val="nil"/>
            </w:tcBorders>
            <w:vAlign w:val="center"/>
          </w:tcPr>
          <w:p w14:paraId="6E0D36EF" w14:textId="253B26B8" w:rsidR="001E0682" w:rsidRPr="00B34B31" w:rsidRDefault="00AE5F7C" w:rsidP="00044F93">
            <w:pPr>
              <w:rPr>
                <w:position w:val="-32"/>
              </w:rPr>
            </w:pPr>
            <w:r w:rsidRPr="00AE5F7C">
              <w:rPr>
                <w:position w:val="-44"/>
              </w:rPr>
              <w:object w:dxaOrig="3580" w:dyaOrig="1000" w14:anchorId="67EC9745">
                <v:shape id="_x0000_i1149" type="#_x0000_t75" style="width:179.35pt;height:50.65pt" o:ole="">
                  <v:imagedata r:id="rId168" o:title=""/>
                </v:shape>
                <o:OLEObject Type="Embed" ProgID="Equation.DSMT4" ShapeID="_x0000_i1149" DrawAspect="Content" ObjectID="_1585136447" r:id="rId169"/>
              </w:object>
            </w:r>
            <w:r>
              <w:rPr>
                <w:position w:val="-44"/>
              </w:rPr>
              <w:t xml:space="preserve"> </w:t>
            </w:r>
          </w:p>
        </w:tc>
      </w:tr>
      <w:tr w:rsidR="000C6D63" w:rsidRPr="00974591" w14:paraId="3322E455" w14:textId="77777777" w:rsidTr="00A26BC5">
        <w:trPr>
          <w:trHeight w:val="503"/>
        </w:trPr>
        <w:tc>
          <w:tcPr>
            <w:tcW w:w="1243" w:type="dxa"/>
            <w:tcBorders>
              <w:top w:val="nil"/>
              <w:bottom w:val="nil"/>
              <w:right w:val="nil"/>
            </w:tcBorders>
            <w:vAlign w:val="center"/>
          </w:tcPr>
          <w:p w14:paraId="3BB328C3" w14:textId="1F0B0BAF" w:rsidR="000C6D63" w:rsidRPr="00974591" w:rsidRDefault="000C6D63" w:rsidP="00FB4AE6">
            <w:r w:rsidRPr="00974591">
              <w:t>O</w:t>
            </w:r>
            <w:r w:rsidR="00FB4AE6">
              <w:t>M</w:t>
            </w:r>
            <w:r w:rsidRPr="00974591">
              <w:t>2.1</w:t>
            </w:r>
            <w:r w:rsidR="004173B6">
              <w:t>7</w:t>
            </w:r>
          </w:p>
        </w:tc>
        <w:tc>
          <w:tcPr>
            <w:tcW w:w="8225" w:type="dxa"/>
            <w:tcBorders>
              <w:top w:val="nil"/>
              <w:left w:val="nil"/>
              <w:bottom w:val="nil"/>
            </w:tcBorders>
            <w:vAlign w:val="center"/>
          </w:tcPr>
          <w:p w14:paraId="632F92E2" w14:textId="77777777" w:rsidR="000C6D63" w:rsidRPr="00974591" w:rsidRDefault="002B317D" w:rsidP="00A26BC5">
            <w:r>
              <w:rPr>
                <w:position w:val="-16"/>
              </w:rPr>
              <w:pict w14:anchorId="5BBAB152">
                <v:shape id="_x0000_i1150" type="#_x0000_t75" style="width:208.65pt;height:24pt">
                  <v:imagedata r:id="rId170" o:title=""/>
                </v:shape>
              </w:pict>
            </w:r>
          </w:p>
        </w:tc>
      </w:tr>
      <w:tr w:rsidR="000C6D63" w:rsidRPr="00974591" w14:paraId="0CD61A61" w14:textId="77777777" w:rsidTr="00A26BC5">
        <w:trPr>
          <w:trHeight w:val="503"/>
        </w:trPr>
        <w:tc>
          <w:tcPr>
            <w:tcW w:w="1243" w:type="dxa"/>
            <w:tcBorders>
              <w:top w:val="nil"/>
              <w:bottom w:val="nil"/>
              <w:right w:val="nil"/>
            </w:tcBorders>
            <w:vAlign w:val="center"/>
          </w:tcPr>
          <w:p w14:paraId="5C9E70DC" w14:textId="7C6D71E8" w:rsidR="000C6D63" w:rsidRPr="00974591" w:rsidRDefault="00FB4AE6" w:rsidP="00A26BC5">
            <w:r>
              <w:t>OM2</w:t>
            </w:r>
            <w:r w:rsidR="000C6D63" w:rsidRPr="00974591">
              <w:t>.1</w:t>
            </w:r>
            <w:r w:rsidR="004173B6">
              <w:t>8</w:t>
            </w:r>
          </w:p>
        </w:tc>
        <w:tc>
          <w:tcPr>
            <w:tcW w:w="8225" w:type="dxa"/>
            <w:tcBorders>
              <w:top w:val="nil"/>
              <w:left w:val="nil"/>
              <w:bottom w:val="nil"/>
            </w:tcBorders>
            <w:vAlign w:val="center"/>
          </w:tcPr>
          <w:p w14:paraId="455C9BE9" w14:textId="77777777" w:rsidR="000C6D63" w:rsidRPr="00974591" w:rsidRDefault="002B317D" w:rsidP="00A26BC5">
            <w:r>
              <w:rPr>
                <w:position w:val="-16"/>
              </w:rPr>
              <w:pict w14:anchorId="24316F0E">
                <v:shape id="_x0000_i1151" type="#_x0000_t75" style="width:201.35pt;height:24pt">
                  <v:imagedata r:id="rId171" o:title=""/>
                </v:shape>
              </w:pict>
            </w:r>
          </w:p>
        </w:tc>
      </w:tr>
      <w:tr w:rsidR="000C6D63" w:rsidRPr="00974591" w14:paraId="64354FAD" w14:textId="77777777" w:rsidTr="00A26BC5">
        <w:trPr>
          <w:trHeight w:val="503"/>
        </w:trPr>
        <w:tc>
          <w:tcPr>
            <w:tcW w:w="1243" w:type="dxa"/>
            <w:tcBorders>
              <w:top w:val="nil"/>
              <w:bottom w:val="nil"/>
              <w:right w:val="nil"/>
            </w:tcBorders>
            <w:vAlign w:val="center"/>
          </w:tcPr>
          <w:p w14:paraId="0CBEC1D3" w14:textId="5FAD16A3" w:rsidR="000C6D63" w:rsidRPr="00974591" w:rsidRDefault="000C6D63" w:rsidP="00FB4AE6">
            <w:r w:rsidRPr="00974591">
              <w:t>O</w:t>
            </w:r>
            <w:r w:rsidR="00FB4AE6">
              <w:t>M</w:t>
            </w:r>
            <w:r w:rsidRPr="00974591">
              <w:t>2.1</w:t>
            </w:r>
            <w:r w:rsidR="004173B6">
              <w:t>9</w:t>
            </w:r>
          </w:p>
        </w:tc>
        <w:tc>
          <w:tcPr>
            <w:tcW w:w="8225" w:type="dxa"/>
            <w:tcBorders>
              <w:top w:val="nil"/>
              <w:left w:val="nil"/>
              <w:bottom w:val="nil"/>
            </w:tcBorders>
            <w:vAlign w:val="center"/>
          </w:tcPr>
          <w:p w14:paraId="0D1E732D" w14:textId="77777777" w:rsidR="000C6D63" w:rsidRPr="00974591" w:rsidRDefault="002B317D" w:rsidP="00A26BC5">
            <w:r>
              <w:rPr>
                <w:position w:val="-28"/>
              </w:rPr>
              <w:pict w14:anchorId="177E44E1">
                <v:shape id="_x0000_i1152" type="#_x0000_t75" style="width:94.65pt;height:34.65pt">
                  <v:imagedata r:id="rId172" o:title=""/>
                </v:shape>
              </w:pict>
            </w:r>
          </w:p>
        </w:tc>
      </w:tr>
      <w:tr w:rsidR="000C6D63" w:rsidRPr="00974591" w14:paraId="0770BDB8" w14:textId="77777777" w:rsidTr="00A26BC5">
        <w:trPr>
          <w:trHeight w:val="503"/>
        </w:trPr>
        <w:tc>
          <w:tcPr>
            <w:tcW w:w="1243" w:type="dxa"/>
            <w:tcBorders>
              <w:top w:val="nil"/>
              <w:bottom w:val="nil"/>
              <w:right w:val="nil"/>
            </w:tcBorders>
            <w:vAlign w:val="center"/>
          </w:tcPr>
          <w:p w14:paraId="6C3E80E1" w14:textId="47A90704" w:rsidR="000C6D63" w:rsidRPr="00974591" w:rsidRDefault="000C6D63" w:rsidP="00FB4AE6">
            <w:r>
              <w:t>O</w:t>
            </w:r>
            <w:r w:rsidR="00FB4AE6">
              <w:t>M</w:t>
            </w:r>
            <w:r>
              <w:t>2.</w:t>
            </w:r>
            <w:r w:rsidR="004173B6">
              <w:t>20</w:t>
            </w:r>
          </w:p>
        </w:tc>
        <w:tc>
          <w:tcPr>
            <w:tcW w:w="8225" w:type="dxa"/>
            <w:tcBorders>
              <w:top w:val="nil"/>
              <w:left w:val="nil"/>
              <w:bottom w:val="nil"/>
            </w:tcBorders>
            <w:vAlign w:val="center"/>
          </w:tcPr>
          <w:p w14:paraId="34E31A32" w14:textId="77777777" w:rsidR="000C6D63" w:rsidRPr="00974591" w:rsidRDefault="002B317D" w:rsidP="00A26BC5">
            <w:pPr>
              <w:rPr>
                <w:position w:val="-28"/>
              </w:rPr>
            </w:pPr>
            <w:r>
              <w:rPr>
                <w:position w:val="-28"/>
              </w:rPr>
              <w:pict w14:anchorId="62252894">
                <v:shape id="_x0000_i1153" type="#_x0000_t75" style="width:92pt;height:34.65pt">
                  <v:imagedata r:id="rId173" o:title=""/>
                </v:shape>
              </w:pict>
            </w:r>
          </w:p>
        </w:tc>
      </w:tr>
      <w:tr w:rsidR="000C6D63" w:rsidRPr="00974591" w14:paraId="0721945F" w14:textId="77777777" w:rsidTr="00A26BC5">
        <w:trPr>
          <w:trHeight w:val="503"/>
        </w:trPr>
        <w:tc>
          <w:tcPr>
            <w:tcW w:w="1243" w:type="dxa"/>
            <w:tcBorders>
              <w:top w:val="nil"/>
              <w:bottom w:val="nil"/>
              <w:right w:val="nil"/>
            </w:tcBorders>
            <w:vAlign w:val="center"/>
          </w:tcPr>
          <w:p w14:paraId="0B2AEF40" w14:textId="5565846C" w:rsidR="000C6D63" w:rsidRPr="00974591" w:rsidRDefault="000C6D63" w:rsidP="00FB4AE6">
            <w:r>
              <w:t>O</w:t>
            </w:r>
            <w:r w:rsidR="00FB4AE6">
              <w:t>M</w:t>
            </w:r>
            <w:r>
              <w:t>2.</w:t>
            </w:r>
            <w:r w:rsidR="004173B6">
              <w:t>21</w:t>
            </w:r>
          </w:p>
        </w:tc>
        <w:tc>
          <w:tcPr>
            <w:tcW w:w="8225" w:type="dxa"/>
            <w:tcBorders>
              <w:top w:val="nil"/>
              <w:left w:val="nil"/>
              <w:bottom w:val="nil"/>
            </w:tcBorders>
            <w:vAlign w:val="center"/>
          </w:tcPr>
          <w:p w14:paraId="09290E98" w14:textId="77777777" w:rsidR="000C6D63" w:rsidRPr="00974591" w:rsidRDefault="002B317D" w:rsidP="00A26BC5">
            <w:r>
              <w:rPr>
                <w:position w:val="-32"/>
              </w:rPr>
              <w:pict w14:anchorId="4692A27D">
                <v:shape id="_x0000_i1154" type="#_x0000_t75" style="width:150.65pt;height:38.65pt">
                  <v:imagedata r:id="rId174" o:title=""/>
                </v:shape>
              </w:pict>
            </w:r>
          </w:p>
        </w:tc>
      </w:tr>
      <w:tr w:rsidR="000C6D63" w:rsidRPr="00974591" w14:paraId="6F317902" w14:textId="77777777" w:rsidTr="00A26BC5">
        <w:trPr>
          <w:trHeight w:val="503"/>
        </w:trPr>
        <w:tc>
          <w:tcPr>
            <w:tcW w:w="1243" w:type="dxa"/>
            <w:tcBorders>
              <w:top w:val="nil"/>
              <w:bottom w:val="nil"/>
              <w:right w:val="nil"/>
            </w:tcBorders>
            <w:vAlign w:val="center"/>
          </w:tcPr>
          <w:p w14:paraId="2E45A800" w14:textId="420E9190" w:rsidR="000C6D63" w:rsidRPr="00974591" w:rsidRDefault="000C6D63" w:rsidP="00FB4AE6">
            <w:r>
              <w:t>O</w:t>
            </w:r>
            <w:r w:rsidR="00FB4AE6">
              <w:t>M</w:t>
            </w:r>
            <w:r>
              <w:t>2.2</w:t>
            </w:r>
            <w:r w:rsidR="004173B6">
              <w:t>2</w:t>
            </w:r>
          </w:p>
        </w:tc>
        <w:tc>
          <w:tcPr>
            <w:tcW w:w="8225" w:type="dxa"/>
            <w:tcBorders>
              <w:top w:val="nil"/>
              <w:left w:val="nil"/>
              <w:bottom w:val="nil"/>
            </w:tcBorders>
            <w:vAlign w:val="center"/>
          </w:tcPr>
          <w:p w14:paraId="414AD746" w14:textId="77777777" w:rsidR="000C6D63" w:rsidRPr="00974591" w:rsidRDefault="002B317D" w:rsidP="00A26BC5">
            <w:r>
              <w:rPr>
                <w:position w:val="-36"/>
              </w:rPr>
              <w:pict w14:anchorId="02705E65">
                <v:shape id="_x0000_i1155" type="#_x0000_t75" style="width:137.35pt;height:42.65pt">
                  <v:imagedata r:id="rId175" o:title=""/>
                </v:shape>
              </w:pict>
            </w:r>
          </w:p>
        </w:tc>
      </w:tr>
      <w:tr w:rsidR="000C6D63" w:rsidRPr="00974591" w14:paraId="04407037" w14:textId="77777777" w:rsidTr="00A26BC5">
        <w:trPr>
          <w:trHeight w:val="503"/>
        </w:trPr>
        <w:tc>
          <w:tcPr>
            <w:tcW w:w="9468" w:type="dxa"/>
            <w:gridSpan w:val="2"/>
            <w:tcBorders>
              <w:top w:val="nil"/>
              <w:bottom w:val="nil"/>
            </w:tcBorders>
            <w:vAlign w:val="center"/>
          </w:tcPr>
          <w:p w14:paraId="57FC4719" w14:textId="77777777" w:rsidR="000C6D63" w:rsidRPr="00974591" w:rsidRDefault="000C6D63" w:rsidP="00A26BC5">
            <w:pPr>
              <w:rPr>
                <w:b/>
              </w:rPr>
            </w:pPr>
            <w:r w:rsidRPr="00974591">
              <w:rPr>
                <w:b/>
              </w:rPr>
              <w:t xml:space="preserve">Survey </w:t>
            </w:r>
            <w:r>
              <w:rPr>
                <w:b/>
              </w:rPr>
              <w:t xml:space="preserve">and proportion-at-age </w:t>
            </w:r>
            <w:r w:rsidRPr="00974591">
              <w:rPr>
                <w:b/>
              </w:rPr>
              <w:t>observations</w:t>
            </w:r>
          </w:p>
        </w:tc>
      </w:tr>
      <w:tr w:rsidR="000C6D63" w:rsidRPr="00974591" w14:paraId="41E6F077" w14:textId="77777777" w:rsidTr="00A26BC5">
        <w:trPr>
          <w:trHeight w:val="503"/>
        </w:trPr>
        <w:tc>
          <w:tcPr>
            <w:tcW w:w="1243" w:type="dxa"/>
            <w:tcBorders>
              <w:top w:val="nil"/>
              <w:bottom w:val="nil"/>
              <w:right w:val="nil"/>
            </w:tcBorders>
            <w:vAlign w:val="center"/>
          </w:tcPr>
          <w:p w14:paraId="371D9133" w14:textId="5EE16A4C" w:rsidR="000C6D63" w:rsidRPr="00974591" w:rsidRDefault="000C6D63" w:rsidP="00FB4AE6">
            <w:r w:rsidRPr="00974591">
              <w:t>O</w:t>
            </w:r>
            <w:r w:rsidR="00FB4AE6">
              <w:t>M</w:t>
            </w:r>
            <w:r w:rsidRPr="00974591">
              <w:t>2.2</w:t>
            </w:r>
            <w:r w:rsidR="004173B6">
              <w:t>3</w:t>
            </w:r>
          </w:p>
        </w:tc>
        <w:tc>
          <w:tcPr>
            <w:tcW w:w="8225" w:type="dxa"/>
            <w:tcBorders>
              <w:top w:val="nil"/>
              <w:left w:val="nil"/>
              <w:bottom w:val="nil"/>
            </w:tcBorders>
            <w:vAlign w:val="center"/>
          </w:tcPr>
          <w:p w14:paraId="0458133E" w14:textId="77777777" w:rsidR="000C6D63" w:rsidRPr="00974591" w:rsidRDefault="002B317D" w:rsidP="00A26BC5">
            <w:r>
              <w:rPr>
                <w:position w:val="-16"/>
              </w:rPr>
              <w:pict w14:anchorId="2BE1F906">
                <v:shape id="_x0000_i1156" type="#_x0000_t75" style="width:141.35pt;height:23.35pt">
                  <v:imagedata r:id="rId176" o:title=""/>
                </v:shape>
              </w:pict>
            </w:r>
          </w:p>
        </w:tc>
      </w:tr>
      <w:tr w:rsidR="000C6D63" w:rsidRPr="00974591" w14:paraId="3A33A3A0" w14:textId="77777777" w:rsidTr="00A26BC5">
        <w:trPr>
          <w:trHeight w:val="503"/>
        </w:trPr>
        <w:tc>
          <w:tcPr>
            <w:tcW w:w="1243" w:type="dxa"/>
            <w:tcBorders>
              <w:top w:val="nil"/>
              <w:bottom w:val="nil"/>
              <w:right w:val="nil"/>
            </w:tcBorders>
            <w:vAlign w:val="center"/>
          </w:tcPr>
          <w:p w14:paraId="53A3CEE2" w14:textId="0F09EFFE" w:rsidR="000C6D63" w:rsidRDefault="000C6D63" w:rsidP="00FB4AE6">
            <w:r w:rsidRPr="00643E66">
              <w:t>O</w:t>
            </w:r>
            <w:r w:rsidR="00FB4AE6">
              <w:t>M</w:t>
            </w:r>
            <w:r w:rsidRPr="00643E66">
              <w:t>2.2</w:t>
            </w:r>
            <w:r w:rsidR="004173B6">
              <w:t>4</w:t>
            </w:r>
          </w:p>
        </w:tc>
        <w:tc>
          <w:tcPr>
            <w:tcW w:w="8225" w:type="dxa"/>
            <w:tcBorders>
              <w:top w:val="nil"/>
              <w:left w:val="nil"/>
              <w:bottom w:val="nil"/>
            </w:tcBorders>
            <w:vAlign w:val="center"/>
          </w:tcPr>
          <w:p w14:paraId="4E44A325" w14:textId="77777777" w:rsidR="000C6D63" w:rsidRDefault="002B317D" w:rsidP="00A26BC5">
            <w:r>
              <w:rPr>
                <w:position w:val="-30"/>
              </w:rPr>
              <w:pict w14:anchorId="171B14BB">
                <v:shape id="_x0000_i1157" type="#_x0000_t75" style="width:110.65pt;height:36pt">
                  <v:imagedata r:id="rId177" o:title=""/>
                </v:shape>
              </w:pict>
            </w:r>
          </w:p>
        </w:tc>
      </w:tr>
      <w:tr w:rsidR="000C6D63" w:rsidRPr="00974591" w14:paraId="3DD63CE1" w14:textId="77777777" w:rsidTr="00A26BC5">
        <w:trPr>
          <w:trHeight w:val="503"/>
        </w:trPr>
        <w:tc>
          <w:tcPr>
            <w:tcW w:w="1243" w:type="dxa"/>
            <w:tcBorders>
              <w:top w:val="nil"/>
              <w:bottom w:val="nil"/>
              <w:right w:val="nil"/>
            </w:tcBorders>
            <w:vAlign w:val="center"/>
          </w:tcPr>
          <w:p w14:paraId="6A18FB27" w14:textId="7AF173BD" w:rsidR="000C6D63" w:rsidRDefault="000C6D63" w:rsidP="00FB4AE6">
            <w:r w:rsidRPr="00643E66">
              <w:t>O</w:t>
            </w:r>
            <w:r w:rsidR="00FB4AE6">
              <w:t>M</w:t>
            </w:r>
            <w:r w:rsidRPr="00643E66">
              <w:t>2.2</w:t>
            </w:r>
            <w:r w:rsidR="004173B6">
              <w:t>5</w:t>
            </w:r>
          </w:p>
        </w:tc>
        <w:tc>
          <w:tcPr>
            <w:tcW w:w="8225" w:type="dxa"/>
            <w:tcBorders>
              <w:top w:val="nil"/>
              <w:left w:val="nil"/>
              <w:bottom w:val="nil"/>
            </w:tcBorders>
            <w:vAlign w:val="center"/>
          </w:tcPr>
          <w:p w14:paraId="5B67F2B0" w14:textId="77777777" w:rsidR="000C6D63" w:rsidRPr="00974591" w:rsidRDefault="002B317D" w:rsidP="00A26BC5">
            <w:r>
              <w:rPr>
                <w:position w:val="-30"/>
              </w:rPr>
              <w:pict w14:anchorId="04F7013C">
                <v:shape id="_x0000_i1158" type="#_x0000_t75" style="width:218.65pt;height:36pt">
                  <v:imagedata r:id="rId178" o:title=""/>
                </v:shape>
              </w:pict>
            </w:r>
          </w:p>
        </w:tc>
      </w:tr>
      <w:tr w:rsidR="000C6D63" w:rsidRPr="00974591" w14:paraId="79315A69" w14:textId="77777777" w:rsidTr="00A26BC5">
        <w:trPr>
          <w:trHeight w:val="503"/>
        </w:trPr>
        <w:tc>
          <w:tcPr>
            <w:tcW w:w="1243" w:type="dxa"/>
            <w:tcBorders>
              <w:top w:val="nil"/>
              <w:bottom w:val="single" w:sz="8" w:space="0" w:color="000000"/>
              <w:right w:val="nil"/>
            </w:tcBorders>
            <w:vAlign w:val="center"/>
          </w:tcPr>
          <w:p w14:paraId="5EEA4FA4" w14:textId="2F7E4023" w:rsidR="000C6D63" w:rsidRDefault="000C6D63" w:rsidP="00FB4AE6">
            <w:r w:rsidRPr="00643E66">
              <w:lastRenderedPageBreak/>
              <w:t>O</w:t>
            </w:r>
            <w:r w:rsidR="00FB4AE6">
              <w:t>M</w:t>
            </w:r>
            <w:r w:rsidRPr="00643E66">
              <w:t>2.2</w:t>
            </w:r>
            <w:r w:rsidR="004173B6">
              <w:t>6</w:t>
            </w:r>
          </w:p>
        </w:tc>
        <w:tc>
          <w:tcPr>
            <w:tcW w:w="8225" w:type="dxa"/>
            <w:tcBorders>
              <w:top w:val="nil"/>
              <w:left w:val="nil"/>
              <w:bottom w:val="single" w:sz="8" w:space="0" w:color="000000"/>
            </w:tcBorders>
            <w:vAlign w:val="center"/>
          </w:tcPr>
          <w:p w14:paraId="5DFE207E" w14:textId="77777777" w:rsidR="000C6D63" w:rsidRDefault="002E065B" w:rsidP="00A26BC5">
            <w:r>
              <w:rPr>
                <w:position w:val="-30"/>
              </w:rPr>
              <w:pict w14:anchorId="12F71039">
                <v:shape id="_x0000_i1159" type="#_x0000_t75" style="width:2in;height:36pt">
                  <v:imagedata r:id="rId179" o:title=""/>
                </v:shape>
              </w:pict>
            </w:r>
          </w:p>
        </w:tc>
      </w:tr>
    </w:tbl>
    <w:p w14:paraId="225F0BF4" w14:textId="77777777" w:rsidR="000C6D63" w:rsidRDefault="000C6D63" w:rsidP="00531904">
      <w:pPr>
        <w:pStyle w:val="Tablecaption"/>
      </w:pPr>
    </w:p>
    <w:p w14:paraId="0271034F" w14:textId="44988F7E" w:rsidR="00CD7F6E" w:rsidRDefault="00CD7F6E">
      <w:pPr>
        <w:spacing w:before="0" w:after="0"/>
        <w:rPr>
          <w:i/>
          <w:iCs/>
          <w:color w:val="000000"/>
          <w:sz w:val="20"/>
        </w:rPr>
      </w:pPr>
      <w:r>
        <w:br w:type="page"/>
      </w:r>
    </w:p>
    <w:p w14:paraId="5952CB03" w14:textId="6D629947" w:rsidR="00CD7F6E" w:rsidRPr="00951C33" w:rsidRDefault="00797558" w:rsidP="00797558">
      <w:pPr>
        <w:pStyle w:val="Tablecaption"/>
        <w:rPr>
          <w:i w:val="0"/>
        </w:rPr>
      </w:pPr>
      <w:bookmarkStart w:id="34" w:name="_Toc335915437"/>
      <w:r w:rsidRPr="00951C33">
        <w:rPr>
          <w:i w:val="0"/>
        </w:rPr>
        <w:lastRenderedPageBreak/>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2A259D">
        <w:rPr>
          <w:i w:val="0"/>
          <w:noProof/>
        </w:rPr>
        <w:t>4</w:t>
      </w:r>
      <w:r w:rsidRPr="00951C33">
        <w:rPr>
          <w:i w:val="0"/>
        </w:rPr>
        <w:fldChar w:fldCharType="end"/>
      </w:r>
      <w:r w:rsidR="00CD7F6E" w:rsidRPr="00951C33">
        <w:rPr>
          <w:i w:val="0"/>
        </w:rPr>
        <w:t xml:space="preserve">. Equilibrium solutions for spawning biomass, </w:t>
      </w:r>
      <w:r w:rsidR="002E065B">
        <w:rPr>
          <w:i w:val="0"/>
          <w:position w:val="-4"/>
        </w:rPr>
        <w:pict w14:anchorId="37D86A24">
          <v:shape id="_x0000_i1160" type="#_x0000_t75" style="width:20pt;height:16pt">
            <v:imagedata r:id="rId17" o:title=""/>
          </v:shape>
        </w:pict>
      </w:r>
      <w:r w:rsidR="00CD7F6E" w:rsidRPr="00951C33">
        <w:rPr>
          <w:i w:val="0"/>
        </w:rPr>
        <w:t xml:space="preserve">, exploitable biomass, </w:t>
      </w:r>
      <w:r w:rsidR="002B317D">
        <w:rPr>
          <w:i w:val="0"/>
          <w:position w:val="-4"/>
        </w:rPr>
        <w:pict w14:anchorId="046CB695">
          <v:shape id="_x0000_i1161" type="#_x0000_t75" style="width:22.65pt;height:16pt">
            <v:imagedata r:id="rId18" o:title=""/>
          </v:shape>
        </w:pict>
      </w:r>
      <w:r w:rsidR="00CD7F6E" w:rsidRPr="00951C33">
        <w:rPr>
          <w:i w:val="0"/>
        </w:rPr>
        <w:t xml:space="preserve">, and yield, </w:t>
      </w:r>
      <w:r w:rsidR="002B317D">
        <w:rPr>
          <w:i w:val="0"/>
          <w:position w:val="-10"/>
        </w:rPr>
        <w:pict w14:anchorId="59A51AE3">
          <v:shape id="_x0000_i1162" type="#_x0000_t75" style="width:12pt;height:18.65pt">
            <v:imagedata r:id="rId19" o:title=""/>
          </v:shape>
        </w:pict>
      </w:r>
      <w:r w:rsidR="00CD7F6E" w:rsidRPr="00951C33">
        <w:rPr>
          <w:i w:val="0"/>
        </w:rPr>
        <w:t>, given a fishing mortality rate,</w:t>
      </w:r>
      <w:r w:rsidR="002B317D">
        <w:rPr>
          <w:i w:val="0"/>
          <w:position w:val="-4"/>
        </w:rPr>
        <w:pict w14:anchorId="2E056F7A">
          <v:shape id="_x0000_i1163" type="#_x0000_t75" style="width:14.65pt;height:14.65pt">
            <v:imagedata r:id="rId20" o:title=""/>
          </v:shape>
        </w:pict>
      </w:r>
      <w:r w:rsidR="00CD7F6E" w:rsidRPr="00951C33">
        <w:rPr>
          <w:i w:val="0"/>
        </w:rPr>
        <w:t xml:space="preserve">.  Top set of parameters, </w:t>
      </w:r>
      <w:r w:rsidR="002B317D">
        <w:rPr>
          <w:i w:val="0"/>
          <w:position w:val="-6"/>
        </w:rPr>
        <w:pict w14:anchorId="21925C36">
          <v:shape id="_x0000_i1164" type="#_x0000_t75" style="width:12pt;height:14.65pt">
            <v:imagedata r:id="rId21" o:title=""/>
          </v:shape>
        </w:pict>
      </w:r>
      <w:r w:rsidR="00CD7F6E" w:rsidRPr="00951C33">
        <w:rPr>
          <w:i w:val="0"/>
        </w:rPr>
        <w:t>, is used to calculate operat</w:t>
      </w:r>
      <w:r w:rsidR="0017121A" w:rsidRPr="00951C33">
        <w:rPr>
          <w:i w:val="0"/>
        </w:rPr>
        <w:t>ing model reference points. E</w:t>
      </w:r>
      <w:r w:rsidR="00CD7F6E" w:rsidRPr="00951C33">
        <w:rPr>
          <w:i w:val="0"/>
        </w:rPr>
        <w:t xml:space="preserve">lements of the </w:t>
      </w:r>
      <w:r w:rsidR="00D1384E" w:rsidRPr="00951C33">
        <w:rPr>
          <w:i w:val="0"/>
        </w:rPr>
        <w:t xml:space="preserve">parameter </w:t>
      </w:r>
      <w:r w:rsidR="00CD7F6E" w:rsidRPr="00951C33">
        <w:rPr>
          <w:i w:val="0"/>
        </w:rPr>
        <w:t xml:space="preserve">set, </w:t>
      </w:r>
      <w:r w:rsidR="002B317D">
        <w:rPr>
          <w:i w:val="0"/>
          <w:position w:val="-10"/>
        </w:rPr>
        <w:pict w14:anchorId="06E842A3">
          <v:shape id="_x0000_i1165" type="#_x0000_t75" style="width:18.65pt;height:23.35pt">
            <v:imagedata r:id="rId22" o:title=""/>
          </v:shape>
        </w:pict>
      </w:r>
      <w:r w:rsidR="00F57924" w:rsidRPr="00951C33">
        <w:rPr>
          <w:i w:val="0"/>
        </w:rPr>
        <w:t xml:space="preserve"> </w:t>
      </w:r>
      <w:r w:rsidR="00CD7F6E" w:rsidRPr="00951C33">
        <w:rPr>
          <w:i w:val="0"/>
        </w:rPr>
        <w:t>are estimates updated to time T by the assessment model</w:t>
      </w:r>
      <w:r w:rsidR="00D05CE6" w:rsidRPr="00951C33">
        <w:rPr>
          <w:i w:val="0"/>
        </w:rPr>
        <w:t xml:space="preserve"> – these </w:t>
      </w:r>
      <w:r w:rsidR="00CD7F6E" w:rsidRPr="00951C33">
        <w:rPr>
          <w:i w:val="0"/>
        </w:rPr>
        <w:t xml:space="preserve">are substituted for their operating model counterparts to compute </w:t>
      </w:r>
      <w:r w:rsidR="00826EBC" w:rsidRPr="00951C33">
        <w:rPr>
          <w:i w:val="0"/>
        </w:rPr>
        <w:t>equilibrium quantities B</w:t>
      </w:r>
      <w:r w:rsidR="00826EBC" w:rsidRPr="00951C33">
        <w:rPr>
          <w:i w:val="0"/>
          <w:vertAlign w:val="subscript"/>
        </w:rPr>
        <w:t>0</w:t>
      </w:r>
      <w:r w:rsidR="00826EBC" w:rsidRPr="00951C33">
        <w:rPr>
          <w:i w:val="0"/>
        </w:rPr>
        <w:t xml:space="preserve"> and F</w:t>
      </w:r>
      <w:r w:rsidR="00826EBC" w:rsidRPr="00951C33">
        <w:rPr>
          <w:i w:val="0"/>
          <w:vertAlign w:val="subscript"/>
        </w:rPr>
        <w:t>MSY</w:t>
      </w:r>
      <w:r w:rsidR="00826EBC" w:rsidRPr="00951C33">
        <w:rPr>
          <w:i w:val="0"/>
        </w:rPr>
        <w:t xml:space="preserve"> as required by the </w:t>
      </w:r>
      <w:r w:rsidR="00CD7F6E" w:rsidRPr="00951C33">
        <w:rPr>
          <w:i w:val="0"/>
        </w:rPr>
        <w:t>h</w:t>
      </w:r>
      <w:r w:rsidR="00826EBC" w:rsidRPr="00951C33">
        <w:rPr>
          <w:i w:val="0"/>
        </w:rPr>
        <w:t>arvest control rules.</w:t>
      </w:r>
      <w:r w:rsidR="00B11E60" w:rsidRPr="00951C33">
        <w:rPr>
          <w:i w:val="0"/>
        </w:rPr>
        <w:t xml:space="preserve"> Values for F</w:t>
      </w:r>
      <w:r w:rsidR="00B11E60" w:rsidRPr="00951C33">
        <w:rPr>
          <w:i w:val="0"/>
          <w:vertAlign w:val="subscript"/>
        </w:rPr>
        <w:t>MSY</w:t>
      </w:r>
      <w:r w:rsidR="00B11E60" w:rsidRPr="00951C33">
        <w:rPr>
          <w:i w:val="0"/>
        </w:rPr>
        <w:t xml:space="preserve"> are obtained by numerically maximizing </w:t>
      </w:r>
      <w:r w:rsidR="002B317D">
        <w:rPr>
          <w:i w:val="0"/>
          <w:position w:val="-10"/>
        </w:rPr>
        <w:pict w14:anchorId="772E0F7E">
          <v:shape id="_x0000_i1166" type="#_x0000_t75" style="width:12pt;height:18.65pt">
            <v:imagedata r:id="rId19" o:title=""/>
          </v:shape>
        </w:pict>
      </w:r>
      <w:r w:rsidR="00B11E60" w:rsidRPr="00951C33">
        <w:rPr>
          <w:i w:val="0"/>
        </w:rPr>
        <w:t xml:space="preserve">  with respect to </w:t>
      </w:r>
      <w:r w:rsidR="002B317D">
        <w:rPr>
          <w:i w:val="0"/>
          <w:position w:val="-4"/>
        </w:rPr>
        <w:pict w14:anchorId="2D34CBF1">
          <v:shape id="_x0000_i1167" type="#_x0000_t75" style="width:14.65pt;height:14.65pt">
            <v:imagedata r:id="rId20" o:title=""/>
          </v:shape>
        </w:pict>
      </w:r>
      <w:r w:rsidR="00B11E60" w:rsidRPr="00951C33">
        <w:rPr>
          <w:i w:val="0"/>
        </w:rPr>
        <w:t>.</w:t>
      </w:r>
      <w:bookmarkEnd w:id="34"/>
    </w:p>
    <w:tbl>
      <w:tblPr>
        <w:tblW w:w="5000" w:type="pct"/>
        <w:tblLook w:val="01E0" w:firstRow="1" w:lastRow="1" w:firstColumn="1" w:lastColumn="1" w:noHBand="0" w:noVBand="0"/>
      </w:tblPr>
      <w:tblGrid>
        <w:gridCol w:w="1898"/>
        <w:gridCol w:w="7678"/>
      </w:tblGrid>
      <w:tr w:rsidR="00CD7F6E" w:rsidRPr="00974591" w14:paraId="6BF91349" w14:textId="77777777" w:rsidTr="00A26BC5">
        <w:tc>
          <w:tcPr>
            <w:tcW w:w="991" w:type="pct"/>
            <w:tcBorders>
              <w:top w:val="single" w:sz="12" w:space="0" w:color="auto"/>
              <w:bottom w:val="single" w:sz="12" w:space="0" w:color="auto"/>
            </w:tcBorders>
          </w:tcPr>
          <w:p w14:paraId="0438C1AD" w14:textId="77777777" w:rsidR="00CD7F6E" w:rsidRPr="00974591" w:rsidRDefault="00CD7F6E" w:rsidP="00A26BC5">
            <w:r w:rsidRPr="00974591">
              <w:t>Eq.</w:t>
            </w:r>
          </w:p>
        </w:tc>
        <w:tc>
          <w:tcPr>
            <w:tcW w:w="4009" w:type="pct"/>
            <w:tcBorders>
              <w:top w:val="single" w:sz="12" w:space="0" w:color="auto"/>
              <w:bottom w:val="single" w:sz="12" w:space="0" w:color="auto"/>
            </w:tcBorders>
          </w:tcPr>
          <w:p w14:paraId="106ACAF7" w14:textId="77777777" w:rsidR="00CD7F6E" w:rsidRPr="00974591" w:rsidRDefault="00CD7F6E" w:rsidP="00A26BC5">
            <w:r w:rsidRPr="00974591">
              <w:t>Formula</w:t>
            </w:r>
          </w:p>
        </w:tc>
      </w:tr>
      <w:tr w:rsidR="00CD7F6E" w:rsidRPr="00974591" w14:paraId="4BE1417D" w14:textId="77777777" w:rsidTr="00A26BC5">
        <w:tc>
          <w:tcPr>
            <w:tcW w:w="991" w:type="pct"/>
            <w:vAlign w:val="center"/>
          </w:tcPr>
          <w:p w14:paraId="4D65C224" w14:textId="5B5F4E7E" w:rsidR="00CD7F6E" w:rsidRPr="00974591" w:rsidRDefault="00CD7F6E" w:rsidP="00A26BC5">
            <w:r>
              <w:t>E</w:t>
            </w:r>
            <w:r w:rsidR="003B67F1">
              <w:t>Q</w:t>
            </w:r>
            <w:r>
              <w:t>3.1</w:t>
            </w:r>
          </w:p>
        </w:tc>
        <w:tc>
          <w:tcPr>
            <w:tcW w:w="4009" w:type="pct"/>
            <w:vAlign w:val="center"/>
          </w:tcPr>
          <w:p w14:paraId="53D5CB33" w14:textId="77777777" w:rsidR="00CD7F6E" w:rsidRPr="00974591" w:rsidRDefault="002B317D" w:rsidP="00A26BC5">
            <w:r>
              <w:rPr>
                <w:position w:val="-16"/>
              </w:rPr>
              <w:pict w14:anchorId="59A0C118">
                <v:shape id="_x0000_i1168" type="#_x0000_t75" style="width:129.35pt;height:23.35pt">
                  <v:imagedata r:id="rId180" o:title=""/>
                </v:shape>
              </w:pict>
            </w:r>
          </w:p>
        </w:tc>
      </w:tr>
      <w:tr w:rsidR="00CD7F6E" w:rsidRPr="00974591" w14:paraId="7B641996" w14:textId="77777777" w:rsidTr="00A26BC5">
        <w:tc>
          <w:tcPr>
            <w:tcW w:w="991" w:type="pct"/>
            <w:vAlign w:val="center"/>
          </w:tcPr>
          <w:p w14:paraId="1B9A29B6" w14:textId="72530C71" w:rsidR="00CD7F6E" w:rsidRPr="00974591" w:rsidRDefault="00CD7F6E" w:rsidP="00A26BC5">
            <w:r>
              <w:t>E</w:t>
            </w:r>
            <w:r w:rsidR="003B67F1">
              <w:t>Q</w:t>
            </w:r>
            <w:r>
              <w:t>3.2</w:t>
            </w:r>
          </w:p>
        </w:tc>
        <w:tc>
          <w:tcPr>
            <w:tcW w:w="4009" w:type="pct"/>
            <w:vAlign w:val="center"/>
          </w:tcPr>
          <w:p w14:paraId="043EE1AB" w14:textId="77777777" w:rsidR="00CD7F6E" w:rsidRPr="00974591" w:rsidRDefault="002B317D" w:rsidP="00A26BC5">
            <w:pPr>
              <w:rPr>
                <w:position w:val="-14"/>
              </w:rPr>
            </w:pPr>
            <w:r>
              <w:rPr>
                <w:position w:val="-24"/>
              </w:rPr>
              <w:pict w14:anchorId="071C8AD7">
                <v:shape id="_x0000_i1169" type="#_x0000_t75" style="width:110.65pt;height:30.65pt">
                  <v:imagedata r:id="rId181" o:title=""/>
                </v:shape>
              </w:pict>
            </w:r>
          </w:p>
        </w:tc>
      </w:tr>
      <w:tr w:rsidR="00CD7F6E" w:rsidRPr="00974591" w14:paraId="51FF6EA9" w14:textId="77777777" w:rsidTr="00A26BC5">
        <w:tc>
          <w:tcPr>
            <w:tcW w:w="991" w:type="pct"/>
            <w:vAlign w:val="center"/>
          </w:tcPr>
          <w:p w14:paraId="4A367FBC" w14:textId="77112EA1" w:rsidR="00CD7F6E" w:rsidRPr="00974591" w:rsidRDefault="00CD7F6E" w:rsidP="00A26BC5">
            <w:r>
              <w:t>E</w:t>
            </w:r>
            <w:r w:rsidR="003B67F1">
              <w:t>Q</w:t>
            </w:r>
            <w:r>
              <w:t>3.3</w:t>
            </w:r>
          </w:p>
        </w:tc>
        <w:tc>
          <w:tcPr>
            <w:tcW w:w="4009" w:type="pct"/>
            <w:vAlign w:val="center"/>
          </w:tcPr>
          <w:p w14:paraId="27CF2D09" w14:textId="77777777" w:rsidR="00CD7F6E" w:rsidRPr="00974591" w:rsidRDefault="002B317D" w:rsidP="00A26BC5">
            <w:r>
              <w:rPr>
                <w:position w:val="-76"/>
              </w:rPr>
              <w:pict w14:anchorId="6D071AC4">
                <v:shape id="_x0000_i1170" type="#_x0000_t75" style="width:242.65pt;height:83.35pt">
                  <v:imagedata r:id="rId182" o:title=""/>
                </v:shape>
              </w:pict>
            </w:r>
          </w:p>
        </w:tc>
      </w:tr>
      <w:tr w:rsidR="00CD7F6E" w:rsidRPr="00974591" w14:paraId="508DB876" w14:textId="77777777" w:rsidTr="00A26BC5">
        <w:tc>
          <w:tcPr>
            <w:tcW w:w="991" w:type="pct"/>
            <w:vAlign w:val="center"/>
          </w:tcPr>
          <w:p w14:paraId="4F4532AB" w14:textId="6936BFC3" w:rsidR="00CD7F6E" w:rsidRPr="00974591" w:rsidRDefault="00CD7F6E" w:rsidP="00A26BC5">
            <w:r>
              <w:t>E</w:t>
            </w:r>
            <w:r w:rsidR="003B67F1">
              <w:t>Q</w:t>
            </w:r>
            <w:r>
              <w:t>3.4</w:t>
            </w:r>
          </w:p>
        </w:tc>
        <w:tc>
          <w:tcPr>
            <w:tcW w:w="4009" w:type="pct"/>
            <w:vAlign w:val="center"/>
          </w:tcPr>
          <w:p w14:paraId="2CB5ABD4" w14:textId="77777777" w:rsidR="00CD7F6E" w:rsidRPr="00974591" w:rsidRDefault="002B317D" w:rsidP="00A26BC5">
            <w:r>
              <w:rPr>
                <w:position w:val="-28"/>
              </w:rPr>
              <w:pict w14:anchorId="449AC80A">
                <v:shape id="_x0000_i1171" type="#_x0000_t75" style="width:217.35pt;height:34.65pt">
                  <v:imagedata r:id="rId183" o:title=""/>
                </v:shape>
              </w:pict>
            </w:r>
          </w:p>
        </w:tc>
      </w:tr>
      <w:tr w:rsidR="00CD7F6E" w:rsidRPr="00974591" w14:paraId="774F7A46" w14:textId="77777777" w:rsidTr="00A26BC5">
        <w:tc>
          <w:tcPr>
            <w:tcW w:w="991" w:type="pct"/>
            <w:vAlign w:val="center"/>
          </w:tcPr>
          <w:p w14:paraId="67EA558A" w14:textId="74677D9E" w:rsidR="00CD7F6E" w:rsidRPr="00974591" w:rsidRDefault="00CD7F6E" w:rsidP="00A26BC5">
            <w:r>
              <w:t>E</w:t>
            </w:r>
            <w:r w:rsidR="003B67F1">
              <w:t>Q</w:t>
            </w:r>
            <w:r>
              <w:t>3.5</w:t>
            </w:r>
          </w:p>
        </w:tc>
        <w:tc>
          <w:tcPr>
            <w:tcW w:w="4009" w:type="pct"/>
            <w:vAlign w:val="center"/>
          </w:tcPr>
          <w:p w14:paraId="23E084B3" w14:textId="77777777" w:rsidR="00CD7F6E" w:rsidRPr="00974591" w:rsidRDefault="002B317D" w:rsidP="00A26BC5">
            <w:r>
              <w:rPr>
                <w:position w:val="-28"/>
              </w:rPr>
              <w:pict w14:anchorId="00F904C6">
                <v:shape id="_x0000_i1172" type="#_x0000_t75" style="width:80pt;height:34.65pt">
                  <v:imagedata r:id="rId184" o:title=""/>
                </v:shape>
              </w:pict>
            </w:r>
          </w:p>
        </w:tc>
      </w:tr>
      <w:tr w:rsidR="00CD7F6E" w:rsidRPr="00974591" w14:paraId="3CE05762" w14:textId="77777777" w:rsidTr="00A26BC5">
        <w:tc>
          <w:tcPr>
            <w:tcW w:w="991" w:type="pct"/>
            <w:vAlign w:val="center"/>
          </w:tcPr>
          <w:p w14:paraId="3F12D8EC" w14:textId="414B182D" w:rsidR="00CD7F6E" w:rsidRPr="00974591" w:rsidRDefault="00CD7F6E" w:rsidP="00A26BC5">
            <w:r>
              <w:t>E</w:t>
            </w:r>
            <w:r w:rsidR="003B67F1">
              <w:t>Q</w:t>
            </w:r>
            <w:r>
              <w:t>3.6</w:t>
            </w:r>
          </w:p>
        </w:tc>
        <w:tc>
          <w:tcPr>
            <w:tcW w:w="4009" w:type="pct"/>
            <w:vAlign w:val="center"/>
          </w:tcPr>
          <w:p w14:paraId="5118BB90" w14:textId="77777777" w:rsidR="00CD7F6E" w:rsidRPr="00974591" w:rsidRDefault="002B317D" w:rsidP="00A26BC5">
            <w:r>
              <w:rPr>
                <w:position w:val="-16"/>
              </w:rPr>
              <w:pict w14:anchorId="6C38CAF0">
                <v:shape id="_x0000_i1173" type="#_x0000_t75" style="width:96pt;height:22.65pt">
                  <v:imagedata r:id="rId185" o:title=""/>
                </v:shape>
              </w:pict>
            </w:r>
          </w:p>
        </w:tc>
      </w:tr>
      <w:tr w:rsidR="00CD7F6E" w:rsidRPr="00974591" w14:paraId="6C8665BF" w14:textId="77777777" w:rsidTr="00A26BC5">
        <w:tc>
          <w:tcPr>
            <w:tcW w:w="991" w:type="pct"/>
            <w:vAlign w:val="center"/>
          </w:tcPr>
          <w:p w14:paraId="05851CCD" w14:textId="78EB40E6" w:rsidR="00CD7F6E" w:rsidRPr="00974591" w:rsidRDefault="00CD7F6E" w:rsidP="00A26BC5">
            <w:r>
              <w:t>E</w:t>
            </w:r>
            <w:r w:rsidR="003B67F1">
              <w:t>Q</w:t>
            </w:r>
            <w:r>
              <w:t>3.7</w:t>
            </w:r>
          </w:p>
        </w:tc>
        <w:tc>
          <w:tcPr>
            <w:tcW w:w="4009" w:type="pct"/>
            <w:vAlign w:val="center"/>
          </w:tcPr>
          <w:p w14:paraId="5EAEA1EA" w14:textId="77777777" w:rsidR="00CD7F6E" w:rsidRPr="00974591" w:rsidRDefault="002B317D" w:rsidP="00A26BC5">
            <w:r>
              <w:rPr>
                <w:position w:val="-36"/>
              </w:rPr>
              <w:pict w14:anchorId="59CE3D11">
                <v:shape id="_x0000_i1174" type="#_x0000_t75" style="width:54.65pt;height:42.65pt">
                  <v:imagedata r:id="rId186" o:title=""/>
                </v:shape>
              </w:pict>
            </w:r>
          </w:p>
        </w:tc>
      </w:tr>
      <w:tr w:rsidR="00CD7F6E" w:rsidRPr="00974591" w14:paraId="5D76C4FA" w14:textId="77777777" w:rsidTr="00A26BC5">
        <w:tc>
          <w:tcPr>
            <w:tcW w:w="991" w:type="pct"/>
            <w:vAlign w:val="center"/>
          </w:tcPr>
          <w:p w14:paraId="7AFA451F" w14:textId="7425AD7D" w:rsidR="00CD7F6E" w:rsidRPr="00974591" w:rsidRDefault="00CD7F6E" w:rsidP="00A26BC5">
            <w:r>
              <w:t>E</w:t>
            </w:r>
            <w:r w:rsidR="003B67F1">
              <w:t>Q</w:t>
            </w:r>
            <w:r>
              <w:t>3.8</w:t>
            </w:r>
          </w:p>
        </w:tc>
        <w:tc>
          <w:tcPr>
            <w:tcW w:w="4009" w:type="pct"/>
            <w:vAlign w:val="center"/>
          </w:tcPr>
          <w:p w14:paraId="6E3AB676" w14:textId="77777777" w:rsidR="00CD7F6E" w:rsidRPr="00974591" w:rsidRDefault="002B317D" w:rsidP="00A26BC5">
            <w:r>
              <w:rPr>
                <w:position w:val="-22"/>
              </w:rPr>
              <w:pict w14:anchorId="58099F7F">
                <v:shape id="_x0000_i1175" type="#_x0000_t75" style="width:119.35pt;height:32pt">
                  <v:imagedata r:id="rId187" o:title=""/>
                </v:shape>
              </w:pict>
            </w:r>
          </w:p>
        </w:tc>
      </w:tr>
      <w:tr w:rsidR="00CD7F6E" w:rsidRPr="00974591" w14:paraId="619FE0F1" w14:textId="77777777" w:rsidTr="00A26BC5">
        <w:tc>
          <w:tcPr>
            <w:tcW w:w="991" w:type="pct"/>
            <w:tcBorders>
              <w:bottom w:val="single" w:sz="12" w:space="0" w:color="auto"/>
            </w:tcBorders>
          </w:tcPr>
          <w:p w14:paraId="306F8B41" w14:textId="77777777" w:rsidR="00CD7F6E" w:rsidRPr="00974591" w:rsidRDefault="00CD7F6E" w:rsidP="00A26BC5"/>
        </w:tc>
        <w:tc>
          <w:tcPr>
            <w:tcW w:w="4009" w:type="pct"/>
            <w:tcBorders>
              <w:bottom w:val="single" w:sz="12" w:space="0" w:color="auto"/>
            </w:tcBorders>
          </w:tcPr>
          <w:p w14:paraId="423E0DB0" w14:textId="77777777" w:rsidR="00CD7F6E" w:rsidRPr="00974591" w:rsidRDefault="00CD7F6E" w:rsidP="00A26BC5"/>
        </w:tc>
      </w:tr>
    </w:tbl>
    <w:p w14:paraId="584311EC" w14:textId="08787C9D" w:rsidR="00A04F36" w:rsidRDefault="00A04F36" w:rsidP="00531904">
      <w:pPr>
        <w:pStyle w:val="Tablecaption"/>
      </w:pPr>
    </w:p>
    <w:p w14:paraId="115136A1" w14:textId="77777777" w:rsidR="00A04F36" w:rsidRDefault="00A04F36">
      <w:pPr>
        <w:spacing w:before="0" w:after="0"/>
        <w:rPr>
          <w:i/>
          <w:iCs/>
          <w:color w:val="000000"/>
          <w:sz w:val="20"/>
        </w:rPr>
      </w:pPr>
      <w:r>
        <w:br w:type="page"/>
      </w:r>
    </w:p>
    <w:p w14:paraId="73A97CAD" w14:textId="3796562C" w:rsidR="00A04F36" w:rsidRPr="00951C33" w:rsidRDefault="00797558" w:rsidP="00797558">
      <w:pPr>
        <w:pStyle w:val="Tablecaption"/>
        <w:rPr>
          <w:i w:val="0"/>
        </w:rPr>
      </w:pPr>
      <w:bookmarkStart w:id="35" w:name="_Toc335915438"/>
      <w:r w:rsidRPr="00951C33">
        <w:rPr>
          <w:i w:val="0"/>
        </w:rPr>
        <w:lastRenderedPageBreak/>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2A259D">
        <w:rPr>
          <w:i w:val="0"/>
          <w:noProof/>
        </w:rPr>
        <w:t>5</w:t>
      </w:r>
      <w:r w:rsidRPr="00951C33">
        <w:rPr>
          <w:i w:val="0"/>
        </w:rPr>
        <w:fldChar w:fldCharType="end"/>
      </w:r>
      <w:r w:rsidR="00A04F36" w:rsidRPr="00951C33">
        <w:rPr>
          <w:i w:val="0"/>
        </w:rPr>
        <w:t>. Catch-at-age</w:t>
      </w:r>
      <w:r w:rsidR="00806F5B" w:rsidRPr="00951C33">
        <w:rPr>
          <w:i w:val="0"/>
        </w:rPr>
        <w:t xml:space="preserve"> assessment</w:t>
      </w:r>
      <w:r w:rsidR="00A04F36" w:rsidRPr="00951C33">
        <w:rPr>
          <w:i w:val="0"/>
        </w:rPr>
        <w:t xml:space="preserve"> model </w:t>
      </w:r>
      <w:r w:rsidR="00806F5B" w:rsidRPr="00951C33">
        <w:rPr>
          <w:i w:val="0"/>
        </w:rPr>
        <w:t xml:space="preserve">(AM) </w:t>
      </w:r>
      <w:r w:rsidR="00A04F36" w:rsidRPr="00951C33">
        <w:rPr>
          <w:i w:val="0"/>
        </w:rPr>
        <w:t xml:space="preserve">quantities that differ from operating model values. The generic superscript "X" is used for selectivity because fishery F and survey S selectivity functions only differ in the parameters given in </w:t>
      </w:r>
      <w:r w:rsidR="00715653" w:rsidRPr="00951C33">
        <w:rPr>
          <w:i w:val="0"/>
        </w:rPr>
        <w:t>AM</w:t>
      </w:r>
      <w:r w:rsidR="00A04F36" w:rsidRPr="00951C33">
        <w:rPr>
          <w:i w:val="0"/>
        </w:rPr>
        <w:t>.1.</w:t>
      </w:r>
      <w:bookmarkEnd w:id="35"/>
    </w:p>
    <w:tbl>
      <w:tblPr>
        <w:tblW w:w="9468" w:type="dxa"/>
        <w:tblBorders>
          <w:top w:val="single" w:sz="18" w:space="0" w:color="auto"/>
          <w:insideV w:val="single" w:sz="4" w:space="0" w:color="auto"/>
        </w:tblBorders>
        <w:tblLook w:val="01E0" w:firstRow="1" w:lastRow="1" w:firstColumn="1" w:lastColumn="1" w:noHBand="0" w:noVBand="0"/>
      </w:tblPr>
      <w:tblGrid>
        <w:gridCol w:w="1510"/>
        <w:gridCol w:w="7958"/>
      </w:tblGrid>
      <w:tr w:rsidR="00A04F36" w:rsidRPr="00974591" w14:paraId="75C83AFE" w14:textId="77777777" w:rsidTr="00D8754C">
        <w:trPr>
          <w:trHeight w:hRule="exact" w:val="799"/>
        </w:trPr>
        <w:tc>
          <w:tcPr>
            <w:tcW w:w="1510" w:type="dxa"/>
            <w:tcBorders>
              <w:top w:val="single" w:sz="12" w:space="0" w:color="auto"/>
              <w:right w:val="nil"/>
            </w:tcBorders>
            <w:vAlign w:val="center"/>
          </w:tcPr>
          <w:p w14:paraId="1A576C52" w14:textId="3A65B472" w:rsidR="00A04F36" w:rsidRPr="00974591" w:rsidRDefault="00806F5B" w:rsidP="00A26BC5">
            <w:r>
              <w:t>AM</w:t>
            </w:r>
            <w:r w:rsidR="00A04F36" w:rsidRPr="00974591">
              <w:t>.1</w:t>
            </w:r>
          </w:p>
        </w:tc>
        <w:tc>
          <w:tcPr>
            <w:tcW w:w="7958" w:type="dxa"/>
            <w:tcBorders>
              <w:top w:val="single" w:sz="12" w:space="0" w:color="auto"/>
              <w:left w:val="nil"/>
            </w:tcBorders>
            <w:vAlign w:val="center"/>
          </w:tcPr>
          <w:p w14:paraId="26E3372B" w14:textId="77777777" w:rsidR="00A04F36" w:rsidRPr="00974591" w:rsidRDefault="002B317D" w:rsidP="00A26BC5">
            <w:r>
              <w:rPr>
                <w:position w:val="-22"/>
              </w:rPr>
              <w:pict w14:anchorId="1C2568F9">
                <v:shape id="_x0000_i1176" type="#_x0000_t75" style="width:249.35pt;height:29.35pt">
                  <v:imagedata r:id="rId188" o:title=""/>
                </v:shape>
              </w:pict>
            </w:r>
          </w:p>
        </w:tc>
      </w:tr>
      <w:tr w:rsidR="00A04F36" w:rsidRPr="00974591" w14:paraId="3CCBBCC1" w14:textId="77777777" w:rsidTr="00A26BC5">
        <w:trPr>
          <w:trHeight w:val="503"/>
        </w:trPr>
        <w:tc>
          <w:tcPr>
            <w:tcW w:w="1510" w:type="dxa"/>
            <w:tcBorders>
              <w:top w:val="nil"/>
              <w:right w:val="nil"/>
            </w:tcBorders>
            <w:vAlign w:val="center"/>
          </w:tcPr>
          <w:p w14:paraId="1D8C2254" w14:textId="1EC1FDBB" w:rsidR="00A04F36" w:rsidRPr="00974591" w:rsidRDefault="00806F5B" w:rsidP="00A26BC5">
            <w:r>
              <w:t>AM</w:t>
            </w:r>
            <w:r w:rsidR="00A04F36">
              <w:t>.2</w:t>
            </w:r>
          </w:p>
        </w:tc>
        <w:tc>
          <w:tcPr>
            <w:tcW w:w="7958" w:type="dxa"/>
            <w:tcBorders>
              <w:left w:val="nil"/>
            </w:tcBorders>
            <w:vAlign w:val="center"/>
          </w:tcPr>
          <w:p w14:paraId="240DB454" w14:textId="77777777" w:rsidR="00A04F36" w:rsidRPr="00974591" w:rsidRDefault="002B317D" w:rsidP="00A26BC5">
            <w:r>
              <w:rPr>
                <w:position w:val="-42"/>
              </w:rPr>
              <w:pict w14:anchorId="6238D0A7">
                <v:shape id="_x0000_i1177" type="#_x0000_t75" style="width:254.65pt;height:44.65pt">
                  <v:imagedata r:id="rId189" o:title=""/>
                </v:shape>
              </w:pict>
            </w:r>
          </w:p>
        </w:tc>
      </w:tr>
      <w:tr w:rsidR="00A04F36" w:rsidRPr="00974591" w14:paraId="0029C9A9" w14:textId="77777777" w:rsidTr="00A26BC5">
        <w:trPr>
          <w:trHeight w:val="503"/>
        </w:trPr>
        <w:tc>
          <w:tcPr>
            <w:tcW w:w="1510" w:type="dxa"/>
            <w:tcBorders>
              <w:top w:val="nil"/>
              <w:bottom w:val="nil"/>
              <w:right w:val="nil"/>
            </w:tcBorders>
            <w:vAlign w:val="center"/>
          </w:tcPr>
          <w:p w14:paraId="6F150177" w14:textId="29CBF5E6" w:rsidR="00A04F36" w:rsidRPr="00974591" w:rsidRDefault="00806F5B" w:rsidP="00A26BC5">
            <w:r>
              <w:t>AM</w:t>
            </w:r>
            <w:r w:rsidR="00A04F36">
              <w:t>.3</w:t>
            </w:r>
          </w:p>
        </w:tc>
        <w:tc>
          <w:tcPr>
            <w:tcW w:w="7958" w:type="dxa"/>
            <w:tcBorders>
              <w:top w:val="nil"/>
              <w:left w:val="nil"/>
              <w:bottom w:val="nil"/>
            </w:tcBorders>
            <w:vAlign w:val="center"/>
          </w:tcPr>
          <w:p w14:paraId="13E62BC4" w14:textId="77777777" w:rsidR="00A04F36" w:rsidRPr="00974591" w:rsidRDefault="002B317D" w:rsidP="00A26BC5">
            <w:r>
              <w:rPr>
                <w:position w:val="-30"/>
              </w:rPr>
              <w:pict w14:anchorId="38A97959">
                <v:shape id="_x0000_i1178" type="#_x0000_t75" style="width:136pt;height:33.35pt">
                  <v:imagedata r:id="rId190" o:title=""/>
                </v:shape>
              </w:pict>
            </w:r>
          </w:p>
        </w:tc>
      </w:tr>
      <w:tr w:rsidR="00A04F36" w:rsidRPr="00974591" w14:paraId="239BF346" w14:textId="77777777" w:rsidTr="00A26BC5">
        <w:trPr>
          <w:trHeight w:val="503"/>
        </w:trPr>
        <w:tc>
          <w:tcPr>
            <w:tcW w:w="1510" w:type="dxa"/>
            <w:tcBorders>
              <w:top w:val="nil"/>
              <w:bottom w:val="nil"/>
              <w:right w:val="nil"/>
            </w:tcBorders>
            <w:vAlign w:val="center"/>
          </w:tcPr>
          <w:p w14:paraId="5E2A087F" w14:textId="2E995DEC" w:rsidR="00A04F36" w:rsidRPr="00974591" w:rsidRDefault="00806F5B" w:rsidP="00A26BC5">
            <w:r>
              <w:t>AM</w:t>
            </w:r>
            <w:r w:rsidR="00A04F36">
              <w:t>.4</w:t>
            </w:r>
          </w:p>
        </w:tc>
        <w:tc>
          <w:tcPr>
            <w:tcW w:w="7958" w:type="dxa"/>
            <w:tcBorders>
              <w:top w:val="nil"/>
              <w:left w:val="nil"/>
              <w:bottom w:val="nil"/>
            </w:tcBorders>
            <w:vAlign w:val="center"/>
          </w:tcPr>
          <w:p w14:paraId="0D94E182" w14:textId="77777777" w:rsidR="00A04F36" w:rsidRPr="00974591" w:rsidRDefault="002B317D" w:rsidP="00A26BC5">
            <w:pPr>
              <w:rPr>
                <w:position w:val="-14"/>
              </w:rPr>
            </w:pPr>
            <w:r>
              <w:rPr>
                <w:position w:val="-12"/>
              </w:rPr>
              <w:pict w14:anchorId="58A12DA3">
                <v:shape id="_x0000_i1179" type="#_x0000_t75" style="width:78.65pt;height:24pt">
                  <v:imagedata r:id="rId191" o:title=""/>
                </v:shape>
              </w:pict>
            </w:r>
          </w:p>
        </w:tc>
      </w:tr>
      <w:tr w:rsidR="00D8754C" w:rsidRPr="00974591" w14:paraId="4F3FE878" w14:textId="77777777" w:rsidTr="00A26BC5">
        <w:trPr>
          <w:trHeight w:val="503"/>
        </w:trPr>
        <w:tc>
          <w:tcPr>
            <w:tcW w:w="1510" w:type="dxa"/>
            <w:tcBorders>
              <w:top w:val="nil"/>
              <w:bottom w:val="nil"/>
              <w:right w:val="nil"/>
            </w:tcBorders>
            <w:vAlign w:val="center"/>
          </w:tcPr>
          <w:p w14:paraId="186421EC" w14:textId="52494E19" w:rsidR="00D8754C" w:rsidRDefault="00806F5B" w:rsidP="00A26BC5">
            <w:r>
              <w:t>AM</w:t>
            </w:r>
            <w:r w:rsidR="00D8754C">
              <w:t>.5</w:t>
            </w:r>
          </w:p>
        </w:tc>
        <w:tc>
          <w:tcPr>
            <w:tcW w:w="7958" w:type="dxa"/>
            <w:tcBorders>
              <w:top w:val="nil"/>
              <w:left w:val="nil"/>
              <w:bottom w:val="nil"/>
            </w:tcBorders>
            <w:vAlign w:val="center"/>
          </w:tcPr>
          <w:p w14:paraId="547608E4" w14:textId="0BED7443" w:rsidR="00D8754C" w:rsidRPr="00405EE8" w:rsidRDefault="002B317D" w:rsidP="00A26BC5">
            <w:pPr>
              <w:rPr>
                <w:position w:val="-136"/>
              </w:rPr>
            </w:pPr>
            <w:r>
              <w:rPr>
                <w:position w:val="-42"/>
              </w:rPr>
              <w:pict w14:anchorId="61C63509">
                <v:shape id="_x0000_i1180" type="#_x0000_t75" style="width:165.35pt;height:48.65pt">
                  <v:imagedata r:id="rId192" o:title=""/>
                </v:shape>
              </w:pict>
            </w:r>
            <w:r w:rsidR="00D8754C">
              <w:rPr>
                <w:position w:val="-136"/>
              </w:rPr>
              <w:t xml:space="preserve"> </w:t>
            </w:r>
          </w:p>
        </w:tc>
      </w:tr>
      <w:tr w:rsidR="00A04F36" w:rsidRPr="00974591" w14:paraId="5AD51A98" w14:textId="77777777" w:rsidTr="00A26BC5">
        <w:trPr>
          <w:trHeight w:val="503"/>
        </w:trPr>
        <w:tc>
          <w:tcPr>
            <w:tcW w:w="1510" w:type="dxa"/>
            <w:tcBorders>
              <w:top w:val="nil"/>
              <w:bottom w:val="nil"/>
              <w:right w:val="nil"/>
            </w:tcBorders>
            <w:vAlign w:val="center"/>
          </w:tcPr>
          <w:p w14:paraId="30D07D00" w14:textId="5319A356" w:rsidR="00A04F36" w:rsidRPr="00974591" w:rsidRDefault="00806F5B" w:rsidP="00D8754C">
            <w:r>
              <w:t>AM</w:t>
            </w:r>
            <w:r w:rsidR="00A04F36">
              <w:t>.</w:t>
            </w:r>
            <w:r w:rsidR="00D8754C">
              <w:t>6</w:t>
            </w:r>
          </w:p>
        </w:tc>
        <w:tc>
          <w:tcPr>
            <w:tcW w:w="7958" w:type="dxa"/>
            <w:tcBorders>
              <w:top w:val="nil"/>
              <w:left w:val="nil"/>
              <w:bottom w:val="nil"/>
            </w:tcBorders>
            <w:vAlign w:val="center"/>
          </w:tcPr>
          <w:p w14:paraId="49584829" w14:textId="77777777" w:rsidR="00A04F36" w:rsidRPr="00974591" w:rsidRDefault="002B317D" w:rsidP="00A26BC5">
            <w:r>
              <w:rPr>
                <w:position w:val="-114"/>
              </w:rPr>
              <w:pict w14:anchorId="3A60AC0B">
                <v:shape id="_x0000_i1181" type="#_x0000_t75" style="width:190.65pt;height:121.35pt">
                  <v:imagedata r:id="rId193" o:title=""/>
                </v:shape>
              </w:pict>
            </w:r>
          </w:p>
        </w:tc>
      </w:tr>
      <w:tr w:rsidR="00A04F36" w:rsidRPr="00974591" w14:paraId="49431C6C" w14:textId="77777777" w:rsidTr="00A26BC5">
        <w:trPr>
          <w:trHeight w:val="504"/>
        </w:trPr>
        <w:tc>
          <w:tcPr>
            <w:tcW w:w="1510" w:type="dxa"/>
            <w:tcBorders>
              <w:top w:val="nil"/>
              <w:bottom w:val="nil"/>
              <w:right w:val="nil"/>
            </w:tcBorders>
            <w:vAlign w:val="center"/>
          </w:tcPr>
          <w:p w14:paraId="3C6A20EC" w14:textId="107C4975" w:rsidR="00A04F36" w:rsidRPr="00974591" w:rsidRDefault="00806F5B" w:rsidP="00A26BC5">
            <w:r>
              <w:t>AM</w:t>
            </w:r>
            <w:r w:rsidR="00A04F36">
              <w:t>.</w:t>
            </w:r>
            <w:r w:rsidR="00D8754C">
              <w:t>7</w:t>
            </w:r>
          </w:p>
        </w:tc>
        <w:tc>
          <w:tcPr>
            <w:tcW w:w="7958" w:type="dxa"/>
            <w:tcBorders>
              <w:top w:val="nil"/>
              <w:left w:val="nil"/>
              <w:bottom w:val="nil"/>
            </w:tcBorders>
            <w:vAlign w:val="center"/>
          </w:tcPr>
          <w:p w14:paraId="4E7DC032" w14:textId="77777777" w:rsidR="00A04F36" w:rsidRPr="00974591" w:rsidRDefault="002B317D" w:rsidP="00A26BC5">
            <w:r>
              <w:rPr>
                <w:position w:val="-62"/>
              </w:rPr>
              <w:pict w14:anchorId="29B4F611">
                <v:shape id="_x0000_i1182" type="#_x0000_t75" style="width:276pt;height:69.35pt">
                  <v:imagedata r:id="rId194" o:title=""/>
                </v:shape>
              </w:pict>
            </w:r>
          </w:p>
        </w:tc>
      </w:tr>
      <w:tr w:rsidR="00A04F36" w:rsidRPr="00974591" w14:paraId="46A6F795" w14:textId="77777777" w:rsidTr="00A26BC5">
        <w:trPr>
          <w:trHeight w:val="504"/>
        </w:trPr>
        <w:tc>
          <w:tcPr>
            <w:tcW w:w="1510" w:type="dxa"/>
            <w:tcBorders>
              <w:top w:val="nil"/>
              <w:bottom w:val="single" w:sz="12" w:space="0" w:color="auto"/>
              <w:right w:val="nil"/>
            </w:tcBorders>
            <w:vAlign w:val="center"/>
          </w:tcPr>
          <w:p w14:paraId="2EA64868" w14:textId="1D5BA3FF" w:rsidR="00A04F36" w:rsidRDefault="00806F5B" w:rsidP="00A26BC5">
            <w:r>
              <w:t>AM</w:t>
            </w:r>
            <w:r w:rsidR="00A04F36">
              <w:t>.</w:t>
            </w:r>
            <w:r w:rsidR="00D8754C">
              <w:t>8</w:t>
            </w:r>
          </w:p>
        </w:tc>
        <w:tc>
          <w:tcPr>
            <w:tcW w:w="7958" w:type="dxa"/>
            <w:tcBorders>
              <w:top w:val="nil"/>
              <w:left w:val="nil"/>
              <w:bottom w:val="single" w:sz="12" w:space="0" w:color="auto"/>
            </w:tcBorders>
            <w:vAlign w:val="center"/>
          </w:tcPr>
          <w:p w14:paraId="3C348A35" w14:textId="77777777" w:rsidR="00A04F36" w:rsidRPr="00A74DBD" w:rsidRDefault="002B317D" w:rsidP="00A26BC5">
            <w:pPr>
              <w:rPr>
                <w:position w:val="-62"/>
              </w:rPr>
            </w:pPr>
            <w:r>
              <w:rPr>
                <w:position w:val="-12"/>
              </w:rPr>
              <w:pict w14:anchorId="1E50BC60">
                <v:shape id="_x0000_i1183" type="#_x0000_t75" style="width:66.65pt;height:23.35pt">
                  <v:imagedata r:id="rId195" o:title=""/>
                </v:shape>
              </w:pict>
            </w:r>
          </w:p>
        </w:tc>
      </w:tr>
    </w:tbl>
    <w:p w14:paraId="4820EFE9" w14:textId="3663EDFF" w:rsidR="00E0120B" w:rsidRDefault="00E0120B" w:rsidP="00531904">
      <w:pPr>
        <w:pStyle w:val="Tablecaption"/>
      </w:pPr>
    </w:p>
    <w:p w14:paraId="32AE189E" w14:textId="77777777" w:rsidR="00E0120B" w:rsidRDefault="00E0120B">
      <w:pPr>
        <w:spacing w:before="0" w:after="0"/>
        <w:rPr>
          <w:i/>
          <w:iCs/>
          <w:color w:val="000000"/>
          <w:sz w:val="20"/>
        </w:rPr>
      </w:pPr>
      <w:r>
        <w:br w:type="page"/>
      </w:r>
    </w:p>
    <w:p w14:paraId="5BF33C17" w14:textId="47D7B5B0" w:rsidR="00E0120B" w:rsidRPr="00951C33" w:rsidRDefault="00797558" w:rsidP="00797558">
      <w:pPr>
        <w:pStyle w:val="Tablecaption"/>
        <w:rPr>
          <w:i w:val="0"/>
        </w:rPr>
      </w:pPr>
      <w:bookmarkStart w:id="36" w:name="_Toc335915439"/>
      <w:r w:rsidRPr="00951C33">
        <w:rPr>
          <w:i w:val="0"/>
        </w:rPr>
        <w:lastRenderedPageBreak/>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2A259D">
        <w:rPr>
          <w:i w:val="0"/>
          <w:noProof/>
        </w:rPr>
        <w:t>6</w:t>
      </w:r>
      <w:r w:rsidRPr="00951C33">
        <w:rPr>
          <w:i w:val="0"/>
        </w:rPr>
        <w:fldChar w:fldCharType="end"/>
      </w:r>
      <w:r w:rsidR="00E0120B" w:rsidRPr="00951C33">
        <w:rPr>
          <w:i w:val="0"/>
        </w:rPr>
        <w:t xml:space="preserve">. </w:t>
      </w:r>
      <w:r w:rsidR="002E6C23" w:rsidRPr="00951C33">
        <w:rPr>
          <w:i w:val="0"/>
        </w:rPr>
        <w:t>Components of the total negative log-posterior density function (G)</w:t>
      </w:r>
      <w:r w:rsidR="00995800" w:rsidRPr="00951C33">
        <w:rPr>
          <w:i w:val="0"/>
        </w:rPr>
        <w:t xml:space="preserve"> given data up to time T</w:t>
      </w:r>
      <w:r w:rsidR="002E6C23" w:rsidRPr="00951C33">
        <w:rPr>
          <w:i w:val="0"/>
        </w:rPr>
        <w:t xml:space="preserve">. </w:t>
      </w:r>
      <w:r w:rsidR="00E0120B" w:rsidRPr="00951C33">
        <w:rPr>
          <w:i w:val="0"/>
        </w:rPr>
        <w:t>Negative log-likelihood functions for biomass index and recruitment (</w:t>
      </w:r>
      <w:r w:rsidR="002B317D">
        <w:rPr>
          <w:i w:val="0"/>
          <w:position w:val="-10"/>
        </w:rPr>
        <w:pict w14:anchorId="792BF7D6">
          <v:shape id="_x0000_i1184" type="#_x0000_t75" style="width:18.65pt;height:16pt">
            <v:imagedata r:id="rId23" o:title=""/>
          </v:shape>
        </w:pict>
      </w:r>
      <w:r w:rsidR="00E0120B" w:rsidRPr="00951C33">
        <w:rPr>
          <w:i w:val="0"/>
        </w:rPr>
        <w:t>) and age-proportion data (</w:t>
      </w:r>
      <w:r w:rsidR="002B317D">
        <w:rPr>
          <w:i w:val="0"/>
          <w:position w:val="-10"/>
        </w:rPr>
        <w:pict w14:anchorId="26CFB592">
          <v:shape id="_x0000_i1185" type="#_x0000_t75" style="width:14.65pt;height:16pt">
            <v:imagedata r:id="rId24" o:title=""/>
          </v:shape>
        </w:pict>
      </w:r>
      <w:r w:rsidR="00E0120B" w:rsidRPr="00951C33">
        <w:rPr>
          <w:i w:val="0"/>
        </w:rPr>
        <w:t>), prior distributions for stock-recruitment steepness (</w:t>
      </w:r>
      <w:r w:rsidR="002B317D">
        <w:rPr>
          <w:i w:val="0"/>
          <w:position w:val="-10"/>
        </w:rPr>
        <w:pict w14:anchorId="09755A04">
          <v:shape id="_x0000_i1186" type="#_x0000_t75" style="width:14.65pt;height:16pt">
            <v:imagedata r:id="rId25" o:title=""/>
          </v:shape>
        </w:pict>
      </w:r>
      <w:r w:rsidR="00E0120B" w:rsidRPr="00951C33">
        <w:rPr>
          <w:i w:val="0"/>
        </w:rPr>
        <w:t>) and natural mortality (</w:t>
      </w:r>
      <w:r w:rsidR="002B317D">
        <w:rPr>
          <w:i w:val="0"/>
          <w:position w:val="-10"/>
        </w:rPr>
        <w:pict w14:anchorId="760AF2DD">
          <v:shape id="_x0000_i1187" type="#_x0000_t75" style="width:18.65pt;height:16pt">
            <v:imagedata r:id="rId26" o:title=""/>
          </v:shape>
        </w:pict>
      </w:r>
      <w:r w:rsidR="00E0120B" w:rsidRPr="00951C33">
        <w:rPr>
          <w:i w:val="0"/>
        </w:rPr>
        <w:t xml:space="preserve"> including M</w:t>
      </w:r>
      <w:r w:rsidR="00E0120B" w:rsidRPr="00951C33">
        <w:rPr>
          <w:i w:val="0"/>
          <w:vertAlign w:val="subscript"/>
        </w:rPr>
        <w:t>1</w:t>
      </w:r>
      <w:r w:rsidR="00E0120B" w:rsidRPr="00951C33">
        <w:rPr>
          <w:i w:val="0"/>
        </w:rPr>
        <w:t xml:space="preserve"> and dev</w:t>
      </w:r>
      <w:r w:rsidR="002E6C23" w:rsidRPr="00951C33">
        <w:rPr>
          <w:i w:val="0"/>
        </w:rPr>
        <w:t>iations in the random walk).</w:t>
      </w:r>
      <w:bookmarkEnd w:id="36"/>
    </w:p>
    <w:tbl>
      <w:tblPr>
        <w:tblW w:w="0" w:type="auto"/>
        <w:tblBorders>
          <w:top w:val="single" w:sz="18" w:space="0" w:color="auto"/>
          <w:insideV w:val="single" w:sz="4" w:space="0" w:color="auto"/>
        </w:tblBorders>
        <w:tblLook w:val="01E0" w:firstRow="1" w:lastRow="1" w:firstColumn="1" w:lastColumn="1" w:noHBand="0" w:noVBand="0"/>
      </w:tblPr>
      <w:tblGrid>
        <w:gridCol w:w="645"/>
        <w:gridCol w:w="5416"/>
      </w:tblGrid>
      <w:tr w:rsidR="00E0120B" w:rsidRPr="00974591" w14:paraId="1F6033AD" w14:textId="77777777" w:rsidTr="00A26BC5">
        <w:trPr>
          <w:trHeight w:val="503"/>
        </w:trPr>
        <w:tc>
          <w:tcPr>
            <w:tcW w:w="0" w:type="auto"/>
            <w:tcBorders>
              <w:top w:val="single" w:sz="12" w:space="0" w:color="auto"/>
              <w:bottom w:val="nil"/>
              <w:right w:val="nil"/>
            </w:tcBorders>
            <w:vAlign w:val="center"/>
          </w:tcPr>
          <w:p w14:paraId="5CEEE346" w14:textId="77777777" w:rsidR="00E0120B" w:rsidRPr="00974591" w:rsidRDefault="00E0120B" w:rsidP="00A26BC5">
            <w:r>
              <w:t>L.1</w:t>
            </w:r>
          </w:p>
        </w:tc>
        <w:tc>
          <w:tcPr>
            <w:tcW w:w="5368" w:type="dxa"/>
            <w:tcBorders>
              <w:top w:val="single" w:sz="12" w:space="0" w:color="auto"/>
              <w:left w:val="nil"/>
              <w:bottom w:val="nil"/>
            </w:tcBorders>
            <w:vAlign w:val="center"/>
          </w:tcPr>
          <w:p w14:paraId="5391E738" w14:textId="77777777" w:rsidR="00E0120B" w:rsidRPr="00974591" w:rsidRDefault="002B317D" w:rsidP="00A26BC5">
            <w:r>
              <w:rPr>
                <w:position w:val="-34"/>
              </w:rPr>
              <w:pict w14:anchorId="6576DD5C">
                <v:shape id="_x0000_i1188" type="#_x0000_t75" style="width:74.65pt;height:41.35pt">
                  <v:imagedata r:id="rId196" o:title=""/>
                </v:shape>
              </w:pict>
            </w:r>
            <w:r w:rsidR="00E0120B" w:rsidRPr="00974591">
              <w:t xml:space="preserve"> </w:t>
            </w:r>
          </w:p>
        </w:tc>
      </w:tr>
      <w:tr w:rsidR="00E0120B" w:rsidRPr="00974591" w14:paraId="06B39DE9" w14:textId="77777777" w:rsidTr="00A26BC5">
        <w:trPr>
          <w:trHeight w:val="503"/>
        </w:trPr>
        <w:tc>
          <w:tcPr>
            <w:tcW w:w="0" w:type="auto"/>
            <w:tcBorders>
              <w:top w:val="nil"/>
              <w:bottom w:val="nil"/>
              <w:right w:val="nil"/>
            </w:tcBorders>
            <w:vAlign w:val="center"/>
          </w:tcPr>
          <w:p w14:paraId="48AB2FA4" w14:textId="77777777" w:rsidR="00E0120B" w:rsidRPr="00974591" w:rsidRDefault="00E0120B" w:rsidP="00A26BC5">
            <w:r>
              <w:t>L.2</w:t>
            </w:r>
          </w:p>
        </w:tc>
        <w:tc>
          <w:tcPr>
            <w:tcW w:w="5368" w:type="dxa"/>
            <w:tcBorders>
              <w:top w:val="nil"/>
              <w:left w:val="nil"/>
              <w:bottom w:val="nil"/>
            </w:tcBorders>
            <w:vAlign w:val="center"/>
          </w:tcPr>
          <w:p w14:paraId="6A4F7E77" w14:textId="77777777" w:rsidR="00E0120B" w:rsidRPr="00974591" w:rsidRDefault="002B317D" w:rsidP="00A26BC5">
            <w:r>
              <w:rPr>
                <w:position w:val="-28"/>
              </w:rPr>
              <w:pict w14:anchorId="1C16F747">
                <v:shape id="_x0000_i1189" type="#_x0000_t75" style="width:1in;height:34.65pt">
                  <v:imagedata r:id="rId197" o:title=""/>
                </v:shape>
              </w:pict>
            </w:r>
          </w:p>
        </w:tc>
      </w:tr>
      <w:tr w:rsidR="00E0120B" w:rsidRPr="00974591" w14:paraId="06715377" w14:textId="77777777" w:rsidTr="00A26BC5">
        <w:trPr>
          <w:trHeight w:val="503"/>
        </w:trPr>
        <w:tc>
          <w:tcPr>
            <w:tcW w:w="0" w:type="auto"/>
            <w:tcBorders>
              <w:top w:val="nil"/>
              <w:bottom w:val="nil"/>
              <w:right w:val="nil"/>
            </w:tcBorders>
            <w:vAlign w:val="center"/>
          </w:tcPr>
          <w:p w14:paraId="33BD9EBB" w14:textId="77777777" w:rsidR="00E0120B" w:rsidRPr="00974591" w:rsidRDefault="00E0120B" w:rsidP="00A26BC5">
            <w:r>
              <w:t>L.3</w:t>
            </w:r>
          </w:p>
        </w:tc>
        <w:tc>
          <w:tcPr>
            <w:tcW w:w="5368" w:type="dxa"/>
            <w:tcBorders>
              <w:top w:val="nil"/>
              <w:left w:val="nil"/>
              <w:bottom w:val="nil"/>
            </w:tcBorders>
            <w:vAlign w:val="center"/>
          </w:tcPr>
          <w:p w14:paraId="0C7F306C" w14:textId="77777777" w:rsidR="00E0120B" w:rsidRPr="00974591" w:rsidRDefault="002B317D" w:rsidP="00A26BC5">
            <w:r>
              <w:rPr>
                <w:position w:val="-28"/>
              </w:rPr>
              <w:pict w14:anchorId="38192500">
                <v:shape id="_x0000_i1190" type="#_x0000_t75" style="width:97.35pt;height:34.65pt">
                  <v:imagedata r:id="rId198" o:title=""/>
                </v:shape>
              </w:pict>
            </w:r>
          </w:p>
        </w:tc>
      </w:tr>
      <w:tr w:rsidR="00E0120B" w14:paraId="53FF2B2E" w14:textId="77777777" w:rsidTr="00A26BC5">
        <w:trPr>
          <w:trHeight w:val="503"/>
        </w:trPr>
        <w:tc>
          <w:tcPr>
            <w:tcW w:w="0" w:type="auto"/>
            <w:tcBorders>
              <w:top w:val="nil"/>
              <w:bottom w:val="nil"/>
              <w:right w:val="nil"/>
            </w:tcBorders>
            <w:vAlign w:val="center"/>
          </w:tcPr>
          <w:p w14:paraId="449BA07F" w14:textId="77777777" w:rsidR="00E0120B" w:rsidRPr="00974591" w:rsidRDefault="00E0120B" w:rsidP="00A26BC5">
            <w:r>
              <w:t>L.4</w:t>
            </w:r>
          </w:p>
        </w:tc>
        <w:tc>
          <w:tcPr>
            <w:tcW w:w="5368" w:type="dxa"/>
            <w:tcBorders>
              <w:top w:val="nil"/>
              <w:left w:val="nil"/>
              <w:bottom w:val="nil"/>
            </w:tcBorders>
            <w:vAlign w:val="center"/>
          </w:tcPr>
          <w:p w14:paraId="2168FEAE" w14:textId="77777777" w:rsidR="00E0120B" w:rsidRDefault="002B317D" w:rsidP="00A26BC5">
            <w:r>
              <w:rPr>
                <w:position w:val="-28"/>
              </w:rPr>
              <w:pict w14:anchorId="37AD5268">
                <v:shape id="_x0000_i1191" type="#_x0000_t75" style="width:80pt;height:37.35pt">
                  <v:imagedata r:id="rId199" o:title=""/>
                </v:shape>
              </w:pict>
            </w:r>
          </w:p>
        </w:tc>
      </w:tr>
      <w:tr w:rsidR="00E0120B" w14:paraId="2F757D91" w14:textId="77777777" w:rsidTr="00A26BC5">
        <w:trPr>
          <w:trHeight w:val="503"/>
        </w:trPr>
        <w:tc>
          <w:tcPr>
            <w:tcW w:w="0" w:type="auto"/>
            <w:tcBorders>
              <w:top w:val="nil"/>
              <w:bottom w:val="nil"/>
              <w:right w:val="nil"/>
            </w:tcBorders>
            <w:vAlign w:val="center"/>
          </w:tcPr>
          <w:p w14:paraId="7F2878F8" w14:textId="77777777" w:rsidR="00E0120B" w:rsidRPr="00974591" w:rsidRDefault="00E0120B" w:rsidP="00A26BC5">
            <w:r>
              <w:t>L.5</w:t>
            </w:r>
          </w:p>
        </w:tc>
        <w:tc>
          <w:tcPr>
            <w:tcW w:w="5368" w:type="dxa"/>
            <w:tcBorders>
              <w:top w:val="nil"/>
              <w:left w:val="nil"/>
              <w:bottom w:val="nil"/>
            </w:tcBorders>
            <w:vAlign w:val="center"/>
          </w:tcPr>
          <w:p w14:paraId="4EB5CC90" w14:textId="77777777" w:rsidR="00E0120B" w:rsidRDefault="002B317D" w:rsidP="00A26BC5">
            <w:r>
              <w:rPr>
                <w:position w:val="-30"/>
              </w:rPr>
              <w:pict w14:anchorId="0F3F3EB8">
                <v:shape id="_x0000_i1192" type="#_x0000_t75" style="width:175.35pt;height:37.35pt">
                  <v:imagedata r:id="rId200" o:title=""/>
                </v:shape>
              </w:pict>
            </w:r>
          </w:p>
        </w:tc>
      </w:tr>
      <w:tr w:rsidR="00E0120B" w14:paraId="1F77C44D" w14:textId="77777777" w:rsidTr="00A26BC5">
        <w:trPr>
          <w:trHeight w:val="503"/>
        </w:trPr>
        <w:tc>
          <w:tcPr>
            <w:tcW w:w="0" w:type="auto"/>
            <w:tcBorders>
              <w:top w:val="nil"/>
              <w:bottom w:val="nil"/>
              <w:right w:val="nil"/>
            </w:tcBorders>
            <w:vAlign w:val="center"/>
          </w:tcPr>
          <w:p w14:paraId="495EE191" w14:textId="77777777" w:rsidR="00E0120B" w:rsidRPr="00974591" w:rsidRDefault="00E0120B" w:rsidP="00A26BC5">
            <w:r>
              <w:t>L.6</w:t>
            </w:r>
          </w:p>
        </w:tc>
        <w:tc>
          <w:tcPr>
            <w:tcW w:w="5368" w:type="dxa"/>
            <w:tcBorders>
              <w:top w:val="nil"/>
              <w:left w:val="nil"/>
              <w:bottom w:val="nil"/>
            </w:tcBorders>
            <w:vAlign w:val="center"/>
          </w:tcPr>
          <w:p w14:paraId="580052DD" w14:textId="77777777" w:rsidR="00E0120B" w:rsidRDefault="002B317D" w:rsidP="00A26BC5">
            <w:r>
              <w:rPr>
                <w:position w:val="-24"/>
              </w:rPr>
              <w:pict w14:anchorId="0855D1A5">
                <v:shape id="_x0000_i1193" type="#_x0000_t75" style="width:130.65pt;height:33.35pt">
                  <v:imagedata r:id="rId201" o:title=""/>
                </v:shape>
              </w:pict>
            </w:r>
          </w:p>
        </w:tc>
      </w:tr>
      <w:tr w:rsidR="00E0120B" w14:paraId="63321C1B" w14:textId="77777777" w:rsidTr="00A26BC5">
        <w:trPr>
          <w:trHeight w:val="503"/>
        </w:trPr>
        <w:tc>
          <w:tcPr>
            <w:tcW w:w="0" w:type="auto"/>
            <w:tcBorders>
              <w:top w:val="nil"/>
              <w:bottom w:val="nil"/>
              <w:right w:val="nil"/>
            </w:tcBorders>
            <w:vAlign w:val="center"/>
          </w:tcPr>
          <w:p w14:paraId="50B2738C" w14:textId="77777777" w:rsidR="00E0120B" w:rsidRPr="00974591" w:rsidRDefault="00E0120B" w:rsidP="00A26BC5">
            <w:r>
              <w:t>L.7</w:t>
            </w:r>
          </w:p>
        </w:tc>
        <w:tc>
          <w:tcPr>
            <w:tcW w:w="5368" w:type="dxa"/>
            <w:tcBorders>
              <w:top w:val="nil"/>
              <w:left w:val="nil"/>
              <w:bottom w:val="nil"/>
            </w:tcBorders>
            <w:vAlign w:val="center"/>
          </w:tcPr>
          <w:p w14:paraId="690796D3" w14:textId="77777777" w:rsidR="00E0120B" w:rsidRDefault="002B317D" w:rsidP="00A26BC5">
            <w:r>
              <w:rPr>
                <w:position w:val="-42"/>
              </w:rPr>
              <w:pict w14:anchorId="5F584E47">
                <v:shape id="_x0000_i1194" type="#_x0000_t75" style="width:260pt;height:48.65pt">
                  <v:imagedata r:id="rId202" o:title=""/>
                </v:shape>
              </w:pict>
            </w:r>
          </w:p>
        </w:tc>
      </w:tr>
      <w:tr w:rsidR="00E0120B" w14:paraId="5838C1D9" w14:textId="77777777" w:rsidTr="00A26BC5">
        <w:trPr>
          <w:trHeight w:val="503"/>
        </w:trPr>
        <w:tc>
          <w:tcPr>
            <w:tcW w:w="0" w:type="auto"/>
            <w:tcBorders>
              <w:top w:val="nil"/>
              <w:bottom w:val="nil"/>
              <w:right w:val="nil"/>
            </w:tcBorders>
            <w:vAlign w:val="center"/>
          </w:tcPr>
          <w:p w14:paraId="146D1087" w14:textId="77777777" w:rsidR="00E0120B" w:rsidRPr="00974591" w:rsidRDefault="00E0120B" w:rsidP="00A26BC5">
            <w:r>
              <w:t>L.8</w:t>
            </w:r>
          </w:p>
        </w:tc>
        <w:tc>
          <w:tcPr>
            <w:tcW w:w="5368" w:type="dxa"/>
            <w:tcBorders>
              <w:top w:val="nil"/>
              <w:left w:val="nil"/>
              <w:bottom w:val="nil"/>
            </w:tcBorders>
            <w:vAlign w:val="center"/>
          </w:tcPr>
          <w:p w14:paraId="371FC0EB" w14:textId="77777777" w:rsidR="00E0120B" w:rsidRDefault="002B317D" w:rsidP="00A26BC5">
            <w:r>
              <w:rPr>
                <w:position w:val="-20"/>
              </w:rPr>
              <w:pict w14:anchorId="59BFE17E">
                <v:shape id="_x0000_i1195" type="#_x0000_t75" style="width:201.35pt;height:26.65pt">
                  <v:imagedata r:id="rId203" o:title=""/>
                </v:shape>
              </w:pict>
            </w:r>
          </w:p>
        </w:tc>
      </w:tr>
      <w:tr w:rsidR="00E0120B" w14:paraId="46214816" w14:textId="77777777" w:rsidTr="00A26BC5">
        <w:trPr>
          <w:trHeight w:val="503"/>
        </w:trPr>
        <w:tc>
          <w:tcPr>
            <w:tcW w:w="0" w:type="auto"/>
            <w:tcBorders>
              <w:top w:val="nil"/>
              <w:bottom w:val="nil"/>
              <w:right w:val="nil"/>
            </w:tcBorders>
            <w:vAlign w:val="center"/>
          </w:tcPr>
          <w:p w14:paraId="147190CE" w14:textId="77777777" w:rsidR="00E0120B" w:rsidRPr="00974591" w:rsidRDefault="00E0120B" w:rsidP="00A26BC5">
            <w:r>
              <w:t>L.9</w:t>
            </w:r>
          </w:p>
        </w:tc>
        <w:tc>
          <w:tcPr>
            <w:tcW w:w="5368" w:type="dxa"/>
            <w:tcBorders>
              <w:top w:val="nil"/>
              <w:left w:val="nil"/>
              <w:bottom w:val="nil"/>
            </w:tcBorders>
            <w:vAlign w:val="center"/>
          </w:tcPr>
          <w:p w14:paraId="63CCE2AF" w14:textId="77777777" w:rsidR="00E0120B" w:rsidRDefault="002B317D" w:rsidP="00A26BC5">
            <w:r>
              <w:rPr>
                <w:position w:val="-30"/>
              </w:rPr>
              <w:pict w14:anchorId="313A8799">
                <v:shape id="_x0000_i1196" type="#_x0000_t75" style="width:189.35pt;height:37.35pt">
                  <v:imagedata r:id="rId204" o:title=""/>
                </v:shape>
              </w:pict>
            </w:r>
          </w:p>
        </w:tc>
      </w:tr>
      <w:tr w:rsidR="00E0120B" w14:paraId="1CCB76DC" w14:textId="77777777" w:rsidTr="00A26BC5">
        <w:trPr>
          <w:trHeight w:val="503"/>
        </w:trPr>
        <w:tc>
          <w:tcPr>
            <w:tcW w:w="0" w:type="auto"/>
            <w:tcBorders>
              <w:top w:val="nil"/>
              <w:bottom w:val="single" w:sz="12" w:space="0" w:color="auto"/>
              <w:right w:val="nil"/>
            </w:tcBorders>
            <w:vAlign w:val="center"/>
          </w:tcPr>
          <w:p w14:paraId="05D75F25" w14:textId="77777777" w:rsidR="00E0120B" w:rsidRPr="00974591" w:rsidRDefault="00E0120B" w:rsidP="00A26BC5">
            <w:r>
              <w:t>L.10</w:t>
            </w:r>
          </w:p>
        </w:tc>
        <w:tc>
          <w:tcPr>
            <w:tcW w:w="5368" w:type="dxa"/>
            <w:tcBorders>
              <w:top w:val="nil"/>
              <w:left w:val="nil"/>
              <w:bottom w:val="single" w:sz="12" w:space="0" w:color="auto"/>
            </w:tcBorders>
            <w:vAlign w:val="center"/>
          </w:tcPr>
          <w:p w14:paraId="3269B82D" w14:textId="77777777" w:rsidR="00E0120B" w:rsidRDefault="002B317D" w:rsidP="00A26BC5">
            <w:r>
              <w:rPr>
                <w:position w:val="-10"/>
              </w:rPr>
              <w:pict w14:anchorId="2D70D6D8">
                <v:shape id="_x0000_i1197" type="#_x0000_t75" style="width:130.65pt;height:18.65pt">
                  <v:imagedata r:id="rId205" o:title=""/>
                </v:shape>
              </w:pict>
            </w:r>
          </w:p>
        </w:tc>
      </w:tr>
    </w:tbl>
    <w:p w14:paraId="1638348A" w14:textId="70DA1368" w:rsidR="009A6C3C" w:rsidRPr="00990C6F" w:rsidRDefault="00086FE9" w:rsidP="00990C6F">
      <w:pPr>
        <w:spacing w:before="0" w:after="0"/>
      </w:pPr>
      <w:r>
        <w:br w:type="page"/>
      </w:r>
      <w:bookmarkStart w:id="37" w:name="_Toc335915440"/>
      <w:r w:rsidR="009A6C3C" w:rsidRPr="00990C6F">
        <w:rPr>
          <w:sz w:val="20"/>
        </w:rPr>
        <w:lastRenderedPageBreak/>
        <w:t xml:space="preserve">Table </w:t>
      </w:r>
      <w:r w:rsidR="009A6C3C" w:rsidRPr="00990C6F">
        <w:rPr>
          <w:sz w:val="20"/>
        </w:rPr>
        <w:fldChar w:fldCharType="begin"/>
      </w:r>
      <w:r w:rsidR="009A6C3C" w:rsidRPr="00990C6F">
        <w:rPr>
          <w:sz w:val="20"/>
        </w:rPr>
        <w:instrText xml:space="preserve"> SEQ Table \* ARABIC </w:instrText>
      </w:r>
      <w:r w:rsidR="009A6C3C" w:rsidRPr="00990C6F">
        <w:rPr>
          <w:sz w:val="20"/>
        </w:rPr>
        <w:fldChar w:fldCharType="separate"/>
      </w:r>
      <w:r w:rsidR="002A259D">
        <w:rPr>
          <w:noProof/>
          <w:sz w:val="20"/>
        </w:rPr>
        <w:t>7</w:t>
      </w:r>
      <w:r w:rsidR="009A6C3C" w:rsidRPr="00990C6F">
        <w:rPr>
          <w:sz w:val="20"/>
        </w:rPr>
        <w:fldChar w:fldCharType="end"/>
      </w:r>
      <w:r w:rsidR="009A6C3C" w:rsidRPr="00990C6F">
        <w:rPr>
          <w:sz w:val="20"/>
        </w:rPr>
        <w:t>. Estimates of important parameters from the 2016 stock assessment</w:t>
      </w:r>
      <w:r w:rsidR="00BA7DBA">
        <w:rPr>
          <w:sz w:val="20"/>
        </w:rPr>
        <w:t xml:space="preserve"> model NCAM</w:t>
      </w:r>
      <w:r w:rsidR="003374D7" w:rsidRPr="00990C6F">
        <w:rPr>
          <w:sz w:val="20"/>
        </w:rPr>
        <w:t xml:space="preserve"> (</w:t>
      </w:r>
      <w:proofErr w:type="spellStart"/>
      <w:r w:rsidR="003374D7" w:rsidRPr="00990C6F">
        <w:rPr>
          <w:sz w:val="20"/>
        </w:rPr>
        <w:t>Cadigan</w:t>
      </w:r>
      <w:proofErr w:type="spellEnd"/>
      <w:r w:rsidR="003374D7" w:rsidRPr="00990C6F">
        <w:rPr>
          <w:sz w:val="20"/>
        </w:rPr>
        <w:t>, 2016</w:t>
      </w:r>
      <w:r w:rsidR="00787FA5" w:rsidRPr="00990C6F">
        <w:rPr>
          <w:sz w:val="20"/>
        </w:rPr>
        <w:t xml:space="preserve">), </w:t>
      </w:r>
      <w:r w:rsidR="003374D7" w:rsidRPr="00990C6F">
        <w:rPr>
          <w:sz w:val="20"/>
        </w:rPr>
        <w:t xml:space="preserve">the assessment model </w:t>
      </w:r>
      <w:r w:rsidR="00787FA5" w:rsidRPr="00990C6F">
        <w:rPr>
          <w:sz w:val="20"/>
        </w:rPr>
        <w:t>(section 2.2.2)</w:t>
      </w:r>
      <w:r w:rsidR="002C0B04" w:rsidRPr="00990C6F">
        <w:rPr>
          <w:sz w:val="20"/>
        </w:rPr>
        <w:t xml:space="preserve"> fit to the data</w:t>
      </w:r>
      <w:r w:rsidR="003374D7" w:rsidRPr="00990C6F">
        <w:rPr>
          <w:sz w:val="20"/>
        </w:rPr>
        <w:t xml:space="preserve"> for 23JKL cod</w:t>
      </w:r>
      <w:r w:rsidR="00787FA5" w:rsidRPr="00990C6F">
        <w:rPr>
          <w:sz w:val="20"/>
        </w:rPr>
        <w:t xml:space="preserve"> and the operating model (section 2.1) initialized on </w:t>
      </w:r>
      <w:r w:rsidR="003374D7" w:rsidRPr="00990C6F">
        <w:rPr>
          <w:sz w:val="20"/>
        </w:rPr>
        <w:t xml:space="preserve">NCAM </w:t>
      </w:r>
      <w:r w:rsidR="00787FA5" w:rsidRPr="00990C6F">
        <w:rPr>
          <w:sz w:val="20"/>
        </w:rPr>
        <w:t>outputs</w:t>
      </w:r>
      <w:r w:rsidR="009A6C3C" w:rsidRPr="00990C6F">
        <w:rPr>
          <w:sz w:val="20"/>
        </w:rPr>
        <w:t xml:space="preserve">. Estimates are shown of </w:t>
      </w:r>
      <w:proofErr w:type="spellStart"/>
      <w:r w:rsidR="009A6C3C" w:rsidRPr="00990C6F">
        <w:rPr>
          <w:sz w:val="20"/>
        </w:rPr>
        <w:t>B</w:t>
      </w:r>
      <w:r w:rsidR="009A6C3C" w:rsidRPr="00990C6F">
        <w:rPr>
          <w:sz w:val="20"/>
          <w:vertAlign w:val="subscript"/>
        </w:rPr>
        <w:t>lim</w:t>
      </w:r>
      <w:proofErr w:type="spellEnd"/>
      <w:r w:rsidR="009A6C3C" w:rsidRPr="00990C6F">
        <w:rPr>
          <w:sz w:val="20"/>
        </w:rPr>
        <w:t xml:space="preserve"> (average SSB for </w:t>
      </w:r>
      <m:oMath>
        <m:r>
          <w:rPr>
            <w:rFonts w:ascii="Cambria Math" w:hAnsi="Cambria Math"/>
            <w:sz w:val="20"/>
          </w:rPr>
          <m:t>83≤ t≤ 90</m:t>
        </m:r>
      </m:oMath>
      <w:r w:rsidR="009A6C3C" w:rsidRPr="00990C6F">
        <w:rPr>
          <w:sz w:val="20"/>
        </w:rPr>
        <w:t>), SSB</w:t>
      </w:r>
      <w:r w:rsidR="009A6C3C" w:rsidRPr="00990C6F">
        <w:rPr>
          <w:sz w:val="20"/>
          <w:vertAlign w:val="subscript"/>
        </w:rPr>
        <w:t>2015</w:t>
      </w:r>
      <w:r w:rsidR="009A6C3C" w:rsidRPr="00990C6F">
        <w:rPr>
          <w:sz w:val="20"/>
        </w:rPr>
        <w:t>, SSB</w:t>
      </w:r>
      <w:r w:rsidR="009A6C3C" w:rsidRPr="00990C6F">
        <w:rPr>
          <w:sz w:val="20"/>
          <w:vertAlign w:val="subscript"/>
        </w:rPr>
        <w:t>2015</w:t>
      </w:r>
      <w:r w:rsidR="009A6C3C" w:rsidRPr="00990C6F">
        <w:rPr>
          <w:sz w:val="20"/>
        </w:rPr>
        <w:t>/</w:t>
      </w:r>
      <w:proofErr w:type="spellStart"/>
      <w:r w:rsidR="009A6C3C" w:rsidRPr="00990C6F">
        <w:rPr>
          <w:sz w:val="20"/>
        </w:rPr>
        <w:t>Blim</w:t>
      </w:r>
      <w:proofErr w:type="spellEnd"/>
      <w:r w:rsidR="009A6C3C" w:rsidRPr="00990C6F">
        <w:rPr>
          <w:sz w:val="20"/>
        </w:rPr>
        <w:t xml:space="preserve">, </w:t>
      </w:r>
      <w:r w:rsidR="00667595">
        <w:rPr>
          <w:sz w:val="20"/>
        </w:rPr>
        <w:t xml:space="preserve">average </w:t>
      </w:r>
      <w:r w:rsidR="009A6C3C" w:rsidRPr="00990C6F">
        <w:rPr>
          <w:sz w:val="20"/>
        </w:rPr>
        <w:t>M</w:t>
      </w:r>
      <w:r w:rsidR="009A6C3C" w:rsidRPr="00990C6F">
        <w:rPr>
          <w:sz w:val="20"/>
          <w:vertAlign w:val="subscript"/>
        </w:rPr>
        <w:t>2015</w:t>
      </w:r>
      <w:r w:rsidR="009A6C3C" w:rsidRPr="00990C6F">
        <w:rPr>
          <w:sz w:val="20"/>
        </w:rPr>
        <w:t>.</w:t>
      </w:r>
      <w:bookmarkEnd w:id="37"/>
    </w:p>
    <w:tbl>
      <w:tblPr>
        <w:tblStyle w:val="GridTable1Light1"/>
        <w:tblW w:w="0" w:type="auto"/>
        <w:tblLook w:val="04A0" w:firstRow="1" w:lastRow="0" w:firstColumn="1" w:lastColumn="0" w:noHBand="0" w:noVBand="1"/>
      </w:tblPr>
      <w:tblGrid>
        <w:gridCol w:w="1915"/>
        <w:gridCol w:w="1915"/>
        <w:gridCol w:w="1915"/>
        <w:gridCol w:w="1915"/>
        <w:gridCol w:w="1916"/>
      </w:tblGrid>
      <w:tr w:rsidR="00100DBA" w14:paraId="7622C86B" w14:textId="77777777" w:rsidTr="001839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Borders>
              <w:top w:val="single" w:sz="4" w:space="0" w:color="auto"/>
              <w:left w:val="nil"/>
              <w:bottom w:val="single" w:sz="4" w:space="0" w:color="auto"/>
              <w:right w:val="single" w:sz="4" w:space="0" w:color="auto"/>
            </w:tcBorders>
          </w:tcPr>
          <w:p w14:paraId="539809B4" w14:textId="4B8EC45E" w:rsidR="00100DBA" w:rsidRPr="00100DBA" w:rsidRDefault="00100DBA" w:rsidP="00100DBA">
            <w:pPr>
              <w:jc w:val="center"/>
              <w:rPr>
                <w:rFonts w:asciiTheme="minorHAnsi" w:hAnsiTheme="minorHAnsi"/>
                <w:sz w:val="20"/>
              </w:rPr>
            </w:pPr>
            <w:r w:rsidRPr="00100DBA">
              <w:rPr>
                <w:rFonts w:asciiTheme="minorHAnsi" w:hAnsiTheme="minorHAnsi"/>
                <w:sz w:val="20"/>
              </w:rPr>
              <w:t>Model</w:t>
            </w:r>
          </w:p>
        </w:tc>
        <w:tc>
          <w:tcPr>
            <w:tcW w:w="1915" w:type="dxa"/>
            <w:tcBorders>
              <w:top w:val="single" w:sz="4" w:space="0" w:color="auto"/>
              <w:left w:val="single" w:sz="4" w:space="0" w:color="auto"/>
              <w:bottom w:val="single" w:sz="4" w:space="0" w:color="auto"/>
              <w:right w:val="nil"/>
            </w:tcBorders>
          </w:tcPr>
          <w:p w14:paraId="0AB91F47" w14:textId="3F102483" w:rsidR="00100DBA" w:rsidRPr="00100DBA" w:rsidRDefault="00100DBA" w:rsidP="00100DB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rPr>
            </w:pPr>
            <w:proofErr w:type="spellStart"/>
            <w:r>
              <w:rPr>
                <w:rFonts w:asciiTheme="minorHAnsi" w:hAnsiTheme="minorHAnsi"/>
                <w:sz w:val="20"/>
              </w:rPr>
              <w:t>B</w:t>
            </w:r>
            <w:r w:rsidRPr="00100DBA">
              <w:rPr>
                <w:rFonts w:asciiTheme="minorHAnsi" w:hAnsiTheme="minorHAnsi"/>
                <w:sz w:val="20"/>
                <w:vertAlign w:val="subscript"/>
              </w:rPr>
              <w:t>lim</w:t>
            </w:r>
            <w:proofErr w:type="spellEnd"/>
          </w:p>
        </w:tc>
        <w:tc>
          <w:tcPr>
            <w:tcW w:w="1915" w:type="dxa"/>
            <w:tcBorders>
              <w:top w:val="single" w:sz="4" w:space="0" w:color="auto"/>
              <w:left w:val="nil"/>
              <w:bottom w:val="single" w:sz="4" w:space="0" w:color="auto"/>
              <w:right w:val="nil"/>
            </w:tcBorders>
          </w:tcPr>
          <w:p w14:paraId="7AF194F2" w14:textId="4A38C8F6" w:rsidR="00100DBA" w:rsidRPr="00100DBA" w:rsidRDefault="00100DBA" w:rsidP="00100DB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SSB</w:t>
            </w:r>
            <w:r w:rsidRPr="00100DBA">
              <w:rPr>
                <w:rFonts w:asciiTheme="minorHAnsi" w:hAnsiTheme="minorHAnsi"/>
                <w:sz w:val="20"/>
                <w:vertAlign w:val="subscript"/>
              </w:rPr>
              <w:t>2015</w:t>
            </w:r>
          </w:p>
        </w:tc>
        <w:tc>
          <w:tcPr>
            <w:tcW w:w="1915" w:type="dxa"/>
            <w:tcBorders>
              <w:top w:val="single" w:sz="4" w:space="0" w:color="auto"/>
              <w:left w:val="nil"/>
              <w:bottom w:val="single" w:sz="4" w:space="0" w:color="auto"/>
              <w:right w:val="nil"/>
            </w:tcBorders>
          </w:tcPr>
          <w:p w14:paraId="20EC03EC" w14:textId="7F825ED4" w:rsidR="00100DBA" w:rsidRPr="00100DBA" w:rsidRDefault="00100DBA" w:rsidP="00100DB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SSB</w:t>
            </w:r>
            <w:r w:rsidRPr="00100DBA">
              <w:rPr>
                <w:rFonts w:asciiTheme="minorHAnsi" w:hAnsiTheme="minorHAnsi"/>
                <w:sz w:val="20"/>
                <w:vertAlign w:val="subscript"/>
              </w:rPr>
              <w:t>2015</w:t>
            </w:r>
            <w:r>
              <w:rPr>
                <w:rFonts w:asciiTheme="minorHAnsi" w:hAnsiTheme="minorHAnsi"/>
                <w:sz w:val="20"/>
              </w:rPr>
              <w:t>/</w:t>
            </w:r>
            <w:proofErr w:type="spellStart"/>
            <w:r>
              <w:rPr>
                <w:rFonts w:asciiTheme="minorHAnsi" w:hAnsiTheme="minorHAnsi"/>
                <w:sz w:val="20"/>
              </w:rPr>
              <w:t>B</w:t>
            </w:r>
            <w:r w:rsidRPr="00100DBA">
              <w:rPr>
                <w:rFonts w:asciiTheme="minorHAnsi" w:hAnsiTheme="minorHAnsi"/>
                <w:sz w:val="20"/>
                <w:vertAlign w:val="subscript"/>
              </w:rPr>
              <w:t>lim</w:t>
            </w:r>
            <w:proofErr w:type="spellEnd"/>
          </w:p>
        </w:tc>
        <w:tc>
          <w:tcPr>
            <w:tcW w:w="1916" w:type="dxa"/>
            <w:tcBorders>
              <w:top w:val="single" w:sz="4" w:space="0" w:color="auto"/>
              <w:left w:val="nil"/>
              <w:bottom w:val="single" w:sz="4" w:space="0" w:color="auto"/>
              <w:right w:val="nil"/>
            </w:tcBorders>
          </w:tcPr>
          <w:p w14:paraId="195F3FE4" w14:textId="477CE692" w:rsidR="00100DBA" w:rsidRPr="00100DBA" w:rsidRDefault="00100DBA" w:rsidP="00100DB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M</w:t>
            </w:r>
            <w:r w:rsidRPr="00100DBA">
              <w:rPr>
                <w:rFonts w:asciiTheme="minorHAnsi" w:hAnsiTheme="minorHAnsi"/>
                <w:sz w:val="20"/>
                <w:vertAlign w:val="subscript"/>
              </w:rPr>
              <w:t>2015</w:t>
            </w:r>
          </w:p>
        </w:tc>
      </w:tr>
      <w:tr w:rsidR="00100DBA" w14:paraId="3B217A68" w14:textId="77777777" w:rsidTr="00100DBA">
        <w:tc>
          <w:tcPr>
            <w:cnfStyle w:val="001000000000" w:firstRow="0" w:lastRow="0" w:firstColumn="1" w:lastColumn="0" w:oddVBand="0" w:evenVBand="0" w:oddHBand="0" w:evenHBand="0" w:firstRowFirstColumn="0" w:firstRowLastColumn="0" w:lastRowFirstColumn="0" w:lastRowLastColumn="0"/>
            <w:tcW w:w="1915" w:type="dxa"/>
            <w:tcBorders>
              <w:top w:val="single" w:sz="4" w:space="0" w:color="auto"/>
              <w:left w:val="nil"/>
              <w:bottom w:val="nil"/>
              <w:right w:val="single" w:sz="4" w:space="0" w:color="auto"/>
            </w:tcBorders>
          </w:tcPr>
          <w:p w14:paraId="2F6FB2B9" w14:textId="1C5CC791" w:rsidR="00100DBA" w:rsidRPr="00100DBA" w:rsidRDefault="00DE5A89" w:rsidP="00100DBA">
            <w:pPr>
              <w:jc w:val="center"/>
              <w:rPr>
                <w:rFonts w:asciiTheme="minorHAnsi" w:hAnsiTheme="minorHAnsi"/>
                <w:sz w:val="20"/>
              </w:rPr>
            </w:pPr>
            <w:r>
              <w:rPr>
                <w:rFonts w:asciiTheme="minorHAnsi" w:hAnsiTheme="minorHAnsi"/>
                <w:sz w:val="20"/>
              </w:rPr>
              <w:t>NCAM</w:t>
            </w:r>
          </w:p>
        </w:tc>
        <w:tc>
          <w:tcPr>
            <w:tcW w:w="1915" w:type="dxa"/>
            <w:tcBorders>
              <w:top w:val="single" w:sz="4" w:space="0" w:color="auto"/>
              <w:left w:val="single" w:sz="4" w:space="0" w:color="auto"/>
              <w:bottom w:val="nil"/>
              <w:right w:val="nil"/>
            </w:tcBorders>
          </w:tcPr>
          <w:p w14:paraId="6B2834CD" w14:textId="6B4C06BD" w:rsidR="00100DBA" w:rsidRPr="00100DBA" w:rsidRDefault="00100DBA"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839</w:t>
            </w:r>
          </w:p>
        </w:tc>
        <w:tc>
          <w:tcPr>
            <w:tcW w:w="1915" w:type="dxa"/>
            <w:tcBorders>
              <w:top w:val="single" w:sz="4" w:space="0" w:color="auto"/>
              <w:left w:val="nil"/>
              <w:bottom w:val="nil"/>
              <w:right w:val="nil"/>
            </w:tcBorders>
          </w:tcPr>
          <w:p w14:paraId="007E9543" w14:textId="5EAB7B2B" w:rsidR="00100DBA" w:rsidRPr="00100DBA" w:rsidRDefault="00100DBA"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294</w:t>
            </w:r>
          </w:p>
        </w:tc>
        <w:tc>
          <w:tcPr>
            <w:tcW w:w="1915" w:type="dxa"/>
            <w:tcBorders>
              <w:top w:val="single" w:sz="4" w:space="0" w:color="auto"/>
              <w:left w:val="nil"/>
              <w:bottom w:val="nil"/>
              <w:right w:val="nil"/>
            </w:tcBorders>
          </w:tcPr>
          <w:p w14:paraId="1330D753" w14:textId="73A0F9DC" w:rsidR="00100DBA" w:rsidRPr="00100DBA" w:rsidRDefault="00100DBA"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0.35</w:t>
            </w:r>
          </w:p>
        </w:tc>
        <w:tc>
          <w:tcPr>
            <w:tcW w:w="1916" w:type="dxa"/>
            <w:tcBorders>
              <w:top w:val="single" w:sz="4" w:space="0" w:color="auto"/>
              <w:left w:val="nil"/>
              <w:bottom w:val="nil"/>
              <w:right w:val="nil"/>
            </w:tcBorders>
          </w:tcPr>
          <w:p w14:paraId="53C15688" w14:textId="019E5394" w:rsidR="00100DBA" w:rsidRPr="00100DBA" w:rsidRDefault="00100DBA"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0.289</w:t>
            </w:r>
          </w:p>
        </w:tc>
      </w:tr>
      <w:tr w:rsidR="001839D6" w14:paraId="733797FA" w14:textId="77777777" w:rsidTr="00E36A8F">
        <w:tc>
          <w:tcPr>
            <w:cnfStyle w:val="001000000000" w:firstRow="0" w:lastRow="0" w:firstColumn="1" w:lastColumn="0" w:oddVBand="0" w:evenVBand="0" w:oddHBand="0" w:evenHBand="0" w:firstRowFirstColumn="0" w:firstRowLastColumn="0" w:lastRowFirstColumn="0" w:lastRowLastColumn="0"/>
            <w:tcW w:w="1915" w:type="dxa"/>
            <w:tcBorders>
              <w:top w:val="nil"/>
              <w:left w:val="nil"/>
              <w:bottom w:val="nil"/>
              <w:right w:val="single" w:sz="4" w:space="0" w:color="auto"/>
            </w:tcBorders>
          </w:tcPr>
          <w:p w14:paraId="47CB3875" w14:textId="3355427A" w:rsidR="001839D6" w:rsidRPr="001839D6" w:rsidRDefault="001839D6" w:rsidP="001839D6">
            <w:pPr>
              <w:jc w:val="center"/>
              <w:rPr>
                <w:rFonts w:asciiTheme="minorHAnsi" w:hAnsiTheme="minorHAnsi"/>
                <w:sz w:val="20"/>
                <w:vertAlign w:val="subscript"/>
              </w:rPr>
            </w:pPr>
            <w:proofErr w:type="spellStart"/>
            <w:r>
              <w:rPr>
                <w:rFonts w:asciiTheme="minorHAnsi" w:hAnsiTheme="minorHAnsi"/>
                <w:sz w:val="20"/>
              </w:rPr>
              <w:t>AM</w:t>
            </w:r>
            <w:r>
              <w:rPr>
                <w:rFonts w:asciiTheme="minorHAnsi" w:hAnsiTheme="minorHAnsi"/>
                <w:sz w:val="20"/>
                <w:vertAlign w:val="subscript"/>
              </w:rPr>
              <w:t>data</w:t>
            </w:r>
            <w:proofErr w:type="spellEnd"/>
          </w:p>
        </w:tc>
        <w:tc>
          <w:tcPr>
            <w:tcW w:w="1915" w:type="dxa"/>
            <w:tcBorders>
              <w:top w:val="nil"/>
              <w:left w:val="single" w:sz="4" w:space="0" w:color="auto"/>
              <w:bottom w:val="nil"/>
              <w:right w:val="nil"/>
            </w:tcBorders>
          </w:tcPr>
          <w:p w14:paraId="5A41C2F5" w14:textId="5B3D3053" w:rsidR="001839D6" w:rsidRDefault="001839D6"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833</w:t>
            </w:r>
          </w:p>
        </w:tc>
        <w:tc>
          <w:tcPr>
            <w:tcW w:w="1915" w:type="dxa"/>
            <w:tcBorders>
              <w:top w:val="nil"/>
              <w:left w:val="nil"/>
              <w:bottom w:val="nil"/>
              <w:right w:val="nil"/>
            </w:tcBorders>
          </w:tcPr>
          <w:p w14:paraId="27E124C5" w14:textId="5573BC63" w:rsidR="001839D6" w:rsidRDefault="001839D6"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190</w:t>
            </w:r>
          </w:p>
        </w:tc>
        <w:tc>
          <w:tcPr>
            <w:tcW w:w="1915" w:type="dxa"/>
            <w:tcBorders>
              <w:top w:val="nil"/>
              <w:left w:val="nil"/>
              <w:bottom w:val="nil"/>
              <w:right w:val="nil"/>
            </w:tcBorders>
          </w:tcPr>
          <w:p w14:paraId="034C6566" w14:textId="540F12CE" w:rsidR="001839D6" w:rsidRDefault="001839D6"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0.23</w:t>
            </w:r>
          </w:p>
        </w:tc>
        <w:tc>
          <w:tcPr>
            <w:tcW w:w="1916" w:type="dxa"/>
            <w:tcBorders>
              <w:top w:val="nil"/>
              <w:left w:val="nil"/>
              <w:bottom w:val="nil"/>
              <w:right w:val="nil"/>
            </w:tcBorders>
          </w:tcPr>
          <w:p w14:paraId="24DAA6A4" w14:textId="615157CE" w:rsidR="001839D6" w:rsidRDefault="001839D6"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0.186</w:t>
            </w:r>
          </w:p>
        </w:tc>
      </w:tr>
      <w:tr w:rsidR="001839D6" w14:paraId="6E4AD33E" w14:textId="77777777" w:rsidTr="00E36A8F">
        <w:tc>
          <w:tcPr>
            <w:cnfStyle w:val="001000000000" w:firstRow="0" w:lastRow="0" w:firstColumn="1" w:lastColumn="0" w:oddVBand="0" w:evenVBand="0" w:oddHBand="0" w:evenHBand="0" w:firstRowFirstColumn="0" w:firstRowLastColumn="0" w:lastRowFirstColumn="0" w:lastRowLastColumn="0"/>
            <w:tcW w:w="1915" w:type="dxa"/>
            <w:tcBorders>
              <w:top w:val="nil"/>
              <w:left w:val="nil"/>
              <w:bottom w:val="single" w:sz="4" w:space="0" w:color="auto"/>
              <w:right w:val="single" w:sz="4" w:space="0" w:color="auto"/>
            </w:tcBorders>
          </w:tcPr>
          <w:p w14:paraId="0E61C598" w14:textId="68E40CB9" w:rsidR="001839D6" w:rsidRPr="001839D6" w:rsidRDefault="001839D6" w:rsidP="001839D6">
            <w:pPr>
              <w:jc w:val="center"/>
              <w:rPr>
                <w:rFonts w:asciiTheme="minorHAnsi" w:hAnsiTheme="minorHAnsi"/>
                <w:sz w:val="20"/>
                <w:vertAlign w:val="subscript"/>
              </w:rPr>
            </w:pPr>
            <w:r>
              <w:rPr>
                <w:rFonts w:asciiTheme="minorHAnsi" w:hAnsiTheme="minorHAnsi"/>
                <w:sz w:val="20"/>
              </w:rPr>
              <w:t>OM</w:t>
            </w:r>
          </w:p>
        </w:tc>
        <w:tc>
          <w:tcPr>
            <w:tcW w:w="1915" w:type="dxa"/>
            <w:tcBorders>
              <w:top w:val="nil"/>
              <w:left w:val="single" w:sz="4" w:space="0" w:color="auto"/>
              <w:bottom w:val="single" w:sz="4" w:space="0" w:color="auto"/>
              <w:right w:val="nil"/>
            </w:tcBorders>
          </w:tcPr>
          <w:p w14:paraId="57E61B94" w14:textId="7275C341" w:rsidR="001839D6" w:rsidRPr="00100DBA" w:rsidRDefault="00091148"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840</w:t>
            </w:r>
          </w:p>
        </w:tc>
        <w:tc>
          <w:tcPr>
            <w:tcW w:w="1915" w:type="dxa"/>
            <w:tcBorders>
              <w:top w:val="nil"/>
              <w:left w:val="nil"/>
              <w:bottom w:val="single" w:sz="4" w:space="0" w:color="auto"/>
              <w:right w:val="nil"/>
            </w:tcBorders>
          </w:tcPr>
          <w:p w14:paraId="31BCE1EC" w14:textId="78944144" w:rsidR="001839D6" w:rsidRPr="00100DBA" w:rsidRDefault="00BD2D7B"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312</w:t>
            </w:r>
          </w:p>
        </w:tc>
        <w:tc>
          <w:tcPr>
            <w:tcW w:w="1915" w:type="dxa"/>
            <w:tcBorders>
              <w:top w:val="nil"/>
              <w:left w:val="nil"/>
              <w:bottom w:val="single" w:sz="4" w:space="0" w:color="auto"/>
              <w:right w:val="nil"/>
            </w:tcBorders>
          </w:tcPr>
          <w:p w14:paraId="3633D674" w14:textId="04A6FD72" w:rsidR="001839D6" w:rsidRPr="00100DBA" w:rsidRDefault="00E36A8F" w:rsidP="00100DB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0.3</w:t>
            </w:r>
            <w:r w:rsidR="00BD2D7B">
              <w:rPr>
                <w:rFonts w:asciiTheme="minorHAnsi" w:hAnsiTheme="minorHAnsi"/>
                <w:sz w:val="20"/>
              </w:rPr>
              <w:t>7</w:t>
            </w:r>
          </w:p>
        </w:tc>
        <w:tc>
          <w:tcPr>
            <w:tcW w:w="1916" w:type="dxa"/>
            <w:tcBorders>
              <w:top w:val="nil"/>
              <w:left w:val="nil"/>
              <w:bottom w:val="single" w:sz="4" w:space="0" w:color="auto"/>
              <w:right w:val="nil"/>
            </w:tcBorders>
          </w:tcPr>
          <w:p w14:paraId="7DB6F10F" w14:textId="5E40246A" w:rsidR="001839D6" w:rsidRPr="00100DBA" w:rsidRDefault="001839D6" w:rsidP="00E36A8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0"/>
              </w:rPr>
            </w:pPr>
            <w:r>
              <w:rPr>
                <w:rFonts w:asciiTheme="minorHAnsi" w:hAnsiTheme="minorHAnsi"/>
                <w:sz w:val="20"/>
              </w:rPr>
              <w:t>0.</w:t>
            </w:r>
            <w:r w:rsidR="00813228">
              <w:rPr>
                <w:rFonts w:asciiTheme="minorHAnsi" w:hAnsiTheme="minorHAnsi"/>
                <w:sz w:val="20"/>
              </w:rPr>
              <w:t>3</w:t>
            </w:r>
            <w:r w:rsidR="003546B9">
              <w:rPr>
                <w:rFonts w:asciiTheme="minorHAnsi" w:hAnsiTheme="minorHAnsi"/>
                <w:sz w:val="20"/>
              </w:rPr>
              <w:t>42</w:t>
            </w:r>
          </w:p>
        </w:tc>
      </w:tr>
    </w:tbl>
    <w:p w14:paraId="153CA35A" w14:textId="02EF0D04" w:rsidR="00004929" w:rsidRPr="00AA48C7" w:rsidRDefault="00004929" w:rsidP="00A206A8">
      <w:pPr>
        <w:pStyle w:val="Caption"/>
        <w:sectPr w:rsidR="00004929" w:rsidRPr="00AA48C7" w:rsidSect="00004929">
          <w:pgSz w:w="12240" w:h="15840"/>
          <w:pgMar w:top="1440" w:right="1440" w:bottom="1440" w:left="1440" w:header="720" w:footer="744" w:gutter="0"/>
          <w:cols w:space="720"/>
          <w:docGrid w:linePitch="299"/>
        </w:sectPr>
      </w:pPr>
    </w:p>
    <w:p w14:paraId="37EA1926" w14:textId="57DF4DD1" w:rsidR="00EA0709" w:rsidRPr="00236AA3" w:rsidRDefault="00797558" w:rsidP="00A206A8">
      <w:pPr>
        <w:pStyle w:val="Caption"/>
        <w:rPr>
          <w:b/>
        </w:rPr>
      </w:pPr>
      <w:bookmarkStart w:id="38" w:name="_Toc335915441"/>
      <w:r w:rsidRPr="00236AA3">
        <w:lastRenderedPageBreak/>
        <w:t xml:space="preserve">Table </w:t>
      </w:r>
      <w:r w:rsidR="002E065B">
        <w:fldChar w:fldCharType="begin"/>
      </w:r>
      <w:r w:rsidR="002E065B">
        <w:instrText xml:space="preserve"> SEQ Table \* ARABIC </w:instrText>
      </w:r>
      <w:r w:rsidR="002E065B">
        <w:fldChar w:fldCharType="separate"/>
      </w:r>
      <w:r w:rsidR="002A259D">
        <w:rPr>
          <w:noProof/>
        </w:rPr>
        <w:t>8</w:t>
      </w:r>
      <w:r w:rsidR="002E065B">
        <w:rPr>
          <w:noProof/>
        </w:rPr>
        <w:fldChar w:fldCharType="end"/>
      </w:r>
      <w:r w:rsidR="00990C6F" w:rsidRPr="00236AA3">
        <w:t>.</w:t>
      </w:r>
      <w:r w:rsidR="00EA0709" w:rsidRPr="00236AA3">
        <w:t xml:space="preserve"> </w:t>
      </w:r>
      <w:ins w:id="39" w:author="Sean Cox" w:date="2017-03-31T13:08:00Z">
        <w:r w:rsidR="00C32D07">
          <w:t>P</w:t>
        </w:r>
      </w:ins>
      <w:del w:id="40" w:author="Sean Cox" w:date="2017-03-31T13:08:00Z">
        <w:r w:rsidR="004F0319" w:rsidDel="00C32D07">
          <w:delText>This</w:delText>
        </w:r>
      </w:del>
      <w:del w:id="41" w:author="Sean Cox" w:date="2017-03-31T13:07:00Z">
        <w:r w:rsidR="004F0319" w:rsidDel="00C32D07">
          <w:delText xml:space="preserve"> table shows the p</w:delText>
        </w:r>
      </w:del>
      <w:r w:rsidR="001A1650" w:rsidRPr="00236AA3">
        <w:t>erformance</w:t>
      </w:r>
      <w:r w:rsidR="004F0319">
        <w:t xml:space="preserve"> of </w:t>
      </w:r>
      <w:r w:rsidR="00674B64">
        <w:t>the F0.1 m</w:t>
      </w:r>
      <w:r w:rsidR="00125F55">
        <w:t>anagement procedure</w:t>
      </w:r>
      <w:r w:rsidR="004F0319">
        <w:t xml:space="preserve"> </w:t>
      </w:r>
      <w:r w:rsidR="00125F55">
        <w:t xml:space="preserve">under the </w:t>
      </w:r>
      <w:r w:rsidR="00D30D8F">
        <w:t>12 recruitment and mortality</w:t>
      </w:r>
      <w:r w:rsidR="00125F55">
        <w:t xml:space="preserve"> operating model</w:t>
      </w:r>
      <w:r w:rsidR="00D30D8F">
        <w:t xml:space="preserve"> scenarios</w:t>
      </w:r>
      <w:r w:rsidR="001A1650" w:rsidRPr="00236AA3">
        <w:t xml:space="preserve">. Performance metrics from left to right are: </w:t>
      </w:r>
      <w:r w:rsidR="004A2D56" w:rsidRPr="00236AA3">
        <w:t xml:space="preserve">average </w:t>
      </w:r>
      <w:r w:rsidR="00E228DC" w:rsidRPr="00236AA3">
        <w:t xml:space="preserve">catch </w:t>
      </w:r>
      <w:r w:rsidR="00F07D51" w:rsidRPr="00236AA3">
        <w:t>(</w:t>
      </w:r>
      <w:proofErr w:type="spellStart"/>
      <w:r w:rsidR="004A2D56" w:rsidRPr="00236AA3">
        <w:t>K</w:t>
      </w:r>
      <w:r w:rsidR="00F07D51" w:rsidRPr="00236AA3">
        <w:t>t</w:t>
      </w:r>
      <w:proofErr w:type="spellEnd"/>
      <w:r w:rsidR="00F07D51" w:rsidRPr="00236AA3">
        <w:t>)</w:t>
      </w:r>
      <w:r w:rsidR="001A1650" w:rsidRPr="00236AA3">
        <w:t xml:space="preserve"> for 3, 5 and 10 year time periods</w:t>
      </w:r>
      <w:r w:rsidR="00C41ADB" w:rsidRPr="00236AA3">
        <w:t xml:space="preserve">, </w:t>
      </w:r>
      <w:r w:rsidR="008366EC" w:rsidRPr="00236AA3">
        <w:t>median probabilities</w:t>
      </w:r>
      <w:r w:rsidR="00C92BE5" w:rsidRPr="00236AA3">
        <w:t xml:space="preserve"> of being</w:t>
      </w:r>
      <w:r w:rsidR="00EA0709" w:rsidRPr="00236AA3">
        <w:t xml:space="preserve"> </w:t>
      </w:r>
      <w:r w:rsidR="00C92BE5" w:rsidRPr="00236AA3">
        <w:t>in the critical</w:t>
      </w:r>
      <w:r w:rsidR="001A1650" w:rsidRPr="00236AA3">
        <w:t xml:space="preserve"> zone for 3, 5 and 10 year time periods;</w:t>
      </w:r>
      <w:r w:rsidR="008366EC" w:rsidRPr="00236AA3">
        <w:t xml:space="preserve"> </w:t>
      </w:r>
      <w:r w:rsidR="001A1650" w:rsidRPr="00236AA3">
        <w:t>the first t</w:t>
      </w:r>
      <w:r w:rsidR="008366EC" w:rsidRPr="00236AA3">
        <w:t>ime</w:t>
      </w:r>
      <w:r w:rsidR="001E0675" w:rsidRPr="00236AA3">
        <w:t xml:space="preserve"> that</w:t>
      </w:r>
      <w:r w:rsidR="008366EC" w:rsidRPr="00236AA3">
        <w:t xml:space="preserve"> </w:t>
      </w:r>
      <w:proofErr w:type="spellStart"/>
      <w:r w:rsidR="008366EC" w:rsidRPr="00236AA3">
        <w:t>B</w:t>
      </w:r>
      <w:r w:rsidR="008366EC" w:rsidRPr="00236AA3">
        <w:rPr>
          <w:vertAlign w:val="subscript"/>
        </w:rPr>
        <w:t>lim</w:t>
      </w:r>
      <w:proofErr w:type="spellEnd"/>
      <w:r w:rsidR="008366EC" w:rsidRPr="00236AA3">
        <w:t xml:space="preserve"> </w:t>
      </w:r>
      <w:r w:rsidR="001E0675" w:rsidRPr="00236AA3">
        <w:t xml:space="preserve">is reached </w:t>
      </w:r>
      <w:r w:rsidR="001A1650" w:rsidRPr="00236AA3">
        <w:t>with 50%, 75%</w:t>
      </w:r>
      <w:r w:rsidR="008366EC" w:rsidRPr="00236AA3">
        <w:t xml:space="preserve"> and 90% probability</w:t>
      </w:r>
      <w:r w:rsidR="001A1650" w:rsidRPr="00236AA3">
        <w:t xml:space="preserve">; the first time that the upper </w:t>
      </w:r>
      <w:proofErr w:type="spellStart"/>
      <w:r w:rsidR="001A1650" w:rsidRPr="00236AA3">
        <w:t>stoc</w:t>
      </w:r>
      <w:proofErr w:type="spellEnd"/>
      <w:r w:rsidR="001A1650" w:rsidRPr="00236AA3">
        <w:t xml:space="preserve"> reference </w:t>
      </w:r>
      <m:oMath>
        <m:r>
          <m:rPr>
            <m:nor/>
          </m:rPr>
          <w:rPr>
            <w:rFonts w:ascii="Cambria Math" w:hAnsi="Cambria Math"/>
          </w:rPr>
          <m:t>USR = 2⋅B</m:t>
        </m:r>
        <m:r>
          <m:rPr>
            <m:nor/>
          </m:rPr>
          <w:rPr>
            <w:rFonts w:ascii="Cambria Math" w:hAnsi="Cambria Math"/>
            <w:vertAlign w:val="subscript"/>
          </w:rPr>
          <m:t>lim</m:t>
        </m:r>
      </m:oMath>
      <w:r w:rsidR="001A1650" w:rsidRPr="00236AA3">
        <w:t xml:space="preserve"> is reached with 50%, 75% and 90% probability; and average annual variation for the 10 year period</w:t>
      </w:r>
      <w:r w:rsidR="004C4D31" w:rsidRPr="00236AA3">
        <w:t>. Taking median probabilities leads to probabilities that do not sum to 1 in some scenarios</w:t>
      </w:r>
      <w:r w:rsidR="00EA0709" w:rsidRPr="00236AA3">
        <w:t>.</w:t>
      </w:r>
      <w:r w:rsidR="008366EC" w:rsidRPr="00236AA3">
        <w:t xml:space="preserve"> </w:t>
      </w:r>
      <w:r w:rsidR="00542001" w:rsidRPr="00236AA3">
        <w:t xml:space="preserve">Times marked NA in the </w:t>
      </w:r>
      <m:oMath>
        <m:sSubSup>
          <m:sSubSupPr>
            <m:ctrlPr>
              <w:rPr>
                <w:rFonts w:ascii="Cambria Math" w:hAnsi="Cambria Math"/>
                <w:i/>
                <w:color w:val="000000"/>
              </w:rPr>
            </m:ctrlPr>
          </m:sSubSupPr>
          <m:e>
            <m:r>
              <m:rPr>
                <m:nor/>
              </m:rPr>
              <w:rPr>
                <w:rFonts w:ascii="Cambria Math" w:hAnsi="Cambria Math"/>
                <w:color w:val="000000"/>
              </w:rPr>
              <m:t>T</m:t>
            </m:r>
          </m:e>
          <m:sub>
            <m:r>
              <m:rPr>
                <m:nor/>
              </m:rPr>
              <w:rPr>
                <w:rFonts w:ascii="Cambria Math" w:hAnsi="Cambria Math"/>
                <w:color w:val="000000"/>
              </w:rPr>
              <m:t>lim</m:t>
            </m:r>
          </m:sub>
          <m:sup>
            <m:r>
              <w:rPr>
                <w:rFonts w:ascii="Cambria Math" w:hAnsi="Cambria Math"/>
                <w:color w:val="000000"/>
              </w:rPr>
              <m:t>p</m:t>
            </m:r>
          </m:sup>
        </m:sSubSup>
      </m:oMath>
      <w:r w:rsidR="00542001" w:rsidRPr="00236AA3">
        <w:rPr>
          <w:color w:val="000000"/>
        </w:rPr>
        <w:t xml:space="preserve"> and </w:t>
      </w:r>
      <m:oMath>
        <m:sSubSup>
          <m:sSubSupPr>
            <m:ctrlPr>
              <w:rPr>
                <w:rFonts w:ascii="Cambria Math" w:hAnsi="Cambria Math"/>
                <w:i/>
                <w:color w:val="000000"/>
              </w:rPr>
            </m:ctrlPr>
          </m:sSubSupPr>
          <m:e>
            <m:r>
              <m:rPr>
                <m:nor/>
              </m:rPr>
              <w:rPr>
                <w:rFonts w:ascii="Cambria Math" w:hAnsi="Cambria Math"/>
                <w:color w:val="000000"/>
              </w:rPr>
              <m:t>T</m:t>
            </m:r>
          </m:e>
          <m:sub>
            <m:r>
              <m:rPr>
                <m:nor/>
              </m:rPr>
              <w:rPr>
                <w:rFonts w:ascii="Cambria Math" w:hAnsi="Cambria Math"/>
                <w:color w:val="000000"/>
              </w:rPr>
              <m:t>USR</m:t>
            </m:r>
          </m:sub>
          <m:sup>
            <m:r>
              <w:rPr>
                <w:rFonts w:ascii="Cambria Math" w:hAnsi="Cambria Math"/>
                <w:color w:val="000000"/>
              </w:rPr>
              <m:t>p</m:t>
            </m:r>
          </m:sup>
        </m:sSubSup>
      </m:oMath>
      <w:r w:rsidR="00D30D8F">
        <w:t xml:space="preserve"> </w:t>
      </w:r>
      <w:r w:rsidR="00542001" w:rsidRPr="00236AA3">
        <w:t>columns show that the operating model SSB did not reach those levels with probability</w:t>
      </w:r>
      <w:r w:rsidR="00542001">
        <w:t xml:space="preserve"> </w:t>
      </w:r>
      <w:r w:rsidR="00542001" w:rsidRPr="00542001">
        <w:rPr>
          <w:rFonts w:ascii="Times" w:hAnsi="Times"/>
          <w:i/>
        </w:rPr>
        <w:t>p</w:t>
      </w:r>
      <w:r w:rsidR="00542001" w:rsidRPr="00236AA3">
        <w:t xml:space="preserve"> in the projection period (20 years).</w:t>
      </w:r>
      <w:r w:rsidR="00236AA3" w:rsidRPr="00236AA3">
        <w:t xml:space="preserve"> </w:t>
      </w:r>
      <w:r w:rsidR="00542001">
        <w:t>Bold</w:t>
      </w:r>
      <w:r w:rsidR="00236AA3" w:rsidRPr="00236AA3">
        <w:t xml:space="preserve"> entries indicate the best perform</w:t>
      </w:r>
      <w:r w:rsidR="00240734">
        <w:t>ance</w:t>
      </w:r>
      <w:r w:rsidR="00236AA3" w:rsidRPr="00236AA3">
        <w:t xml:space="preserve"> in each metric for each scenario </w:t>
      </w:r>
      <w:r w:rsidR="00240734">
        <w:t>combination</w:t>
      </w:r>
      <w:r w:rsidR="00542001">
        <w:t>.</w:t>
      </w:r>
      <w:bookmarkEnd w:id="38"/>
    </w:p>
    <w:tbl>
      <w:tblPr>
        <w:tblStyle w:val="PlainTable51"/>
        <w:tblW w:w="4959" w:type="pct"/>
        <w:tblInd w:w="108" w:type="dxa"/>
        <w:tblLook w:val="04A0" w:firstRow="1" w:lastRow="0" w:firstColumn="1" w:lastColumn="0" w:noHBand="0" w:noVBand="1"/>
      </w:tblPr>
      <w:tblGrid>
        <w:gridCol w:w="2523"/>
        <w:gridCol w:w="1250"/>
        <w:gridCol w:w="711"/>
        <w:gridCol w:w="718"/>
        <w:gridCol w:w="718"/>
        <w:gridCol w:w="997"/>
        <w:gridCol w:w="997"/>
        <w:gridCol w:w="997"/>
        <w:gridCol w:w="581"/>
        <w:gridCol w:w="581"/>
        <w:gridCol w:w="581"/>
        <w:gridCol w:w="572"/>
        <w:gridCol w:w="572"/>
        <w:gridCol w:w="572"/>
        <w:gridCol w:w="698"/>
      </w:tblGrid>
      <w:tr w:rsidR="00D96E02" w:rsidRPr="00B85290" w14:paraId="780D0E99" w14:textId="77777777" w:rsidTr="00D96E02">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64" w:type="pct"/>
            <w:noWrap/>
            <w:hideMark/>
          </w:tcPr>
          <w:p w14:paraId="01FD88F2" w14:textId="42BE025D" w:rsidR="00F32501" w:rsidRPr="00B85290" w:rsidRDefault="00541D67" w:rsidP="00044F93">
            <w:pPr>
              <w:spacing w:after="0"/>
              <w:rPr>
                <w:rFonts w:ascii="Calibri" w:hAnsi="Calibri"/>
                <w:b/>
                <w:color w:val="000000"/>
                <w:sz w:val="16"/>
                <w:szCs w:val="16"/>
              </w:rPr>
            </w:pPr>
            <w:r>
              <w:rPr>
                <w:rFonts w:ascii="Calibri" w:hAnsi="Calibri"/>
                <w:b/>
                <w:color w:val="000000"/>
                <w:sz w:val="16"/>
                <w:szCs w:val="16"/>
              </w:rPr>
              <w:t>F0.1 Harvest Control Rule</w:t>
            </w:r>
          </w:p>
        </w:tc>
        <w:tc>
          <w:tcPr>
            <w:tcW w:w="478" w:type="pct"/>
            <w:noWrap/>
            <w:hideMark/>
          </w:tcPr>
          <w:p w14:paraId="767B67C7" w14:textId="77777777" w:rsidR="00F32501" w:rsidRPr="00B85290" w:rsidRDefault="00F32501" w:rsidP="00044F93">
            <w:pPr>
              <w:spacing w:after="0"/>
              <w:cnfStyle w:val="100000000000" w:firstRow="1" w:lastRow="0" w:firstColumn="0" w:lastColumn="0" w:oddVBand="0" w:evenVBand="0" w:oddHBand="0" w:evenHBand="0" w:firstRowFirstColumn="0" w:firstRowLastColumn="0" w:lastRowFirstColumn="0" w:lastRowLastColumn="0"/>
              <w:rPr>
                <w:rFonts w:ascii="Calibri" w:hAnsi="Calibri"/>
                <w:b/>
                <w:color w:val="000000"/>
                <w:sz w:val="16"/>
                <w:szCs w:val="16"/>
              </w:rPr>
            </w:pPr>
          </w:p>
        </w:tc>
        <w:tc>
          <w:tcPr>
            <w:tcW w:w="292" w:type="pct"/>
          </w:tcPr>
          <w:p w14:paraId="77494284" w14:textId="77777777" w:rsidR="00F32501" w:rsidRPr="00B85290" w:rsidRDefault="00F32501" w:rsidP="00044F93">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6"/>
                <w:szCs w:val="16"/>
              </w:rPr>
            </w:pPr>
          </w:p>
        </w:tc>
        <w:tc>
          <w:tcPr>
            <w:tcW w:w="292" w:type="pct"/>
          </w:tcPr>
          <w:p w14:paraId="5089B139" w14:textId="77777777" w:rsidR="00F32501" w:rsidRPr="00B85290" w:rsidRDefault="00F32501" w:rsidP="00044F93">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6"/>
                <w:szCs w:val="16"/>
              </w:rPr>
            </w:pPr>
          </w:p>
        </w:tc>
        <w:tc>
          <w:tcPr>
            <w:tcW w:w="1053" w:type="pct"/>
            <w:gridSpan w:val="3"/>
            <w:noWrap/>
            <w:hideMark/>
          </w:tcPr>
          <w:p w14:paraId="4D60A781" w14:textId="77777777" w:rsidR="00F32501" w:rsidRPr="00B85290" w:rsidRDefault="00F32501" w:rsidP="00044F93">
            <w:pPr>
              <w:spacing w:after="0"/>
              <w:cnfStyle w:val="100000000000" w:firstRow="1" w:lastRow="0" w:firstColumn="0" w:lastColumn="0" w:oddVBand="0" w:evenVBand="0" w:oddHBand="0" w:evenHBand="0" w:firstRowFirstColumn="0" w:firstRowLastColumn="0" w:lastRowFirstColumn="0" w:lastRowLastColumn="0"/>
              <w:rPr>
                <w:rFonts w:ascii="Calibri" w:hAnsi="Calibri"/>
                <w:b/>
                <w:color w:val="000000"/>
                <w:sz w:val="16"/>
                <w:szCs w:val="16"/>
              </w:rPr>
            </w:pPr>
            <w:r w:rsidRPr="00B85290">
              <w:rPr>
                <w:rFonts w:ascii="Calibri" w:hAnsi="Calibri"/>
                <w:b/>
                <w:color w:val="000000"/>
                <w:sz w:val="16"/>
                <w:szCs w:val="16"/>
              </w:rPr>
              <w:t>Simulation outcome</w:t>
            </w:r>
          </w:p>
        </w:tc>
        <w:tc>
          <w:tcPr>
            <w:tcW w:w="381" w:type="pct"/>
          </w:tcPr>
          <w:p w14:paraId="1006EADD" w14:textId="77777777" w:rsidR="00F32501" w:rsidRPr="00B85290" w:rsidRDefault="00F32501" w:rsidP="00044F93">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6"/>
                <w:szCs w:val="16"/>
              </w:rPr>
            </w:pPr>
          </w:p>
        </w:tc>
        <w:tc>
          <w:tcPr>
            <w:tcW w:w="198" w:type="pct"/>
            <w:noWrap/>
            <w:hideMark/>
          </w:tcPr>
          <w:p w14:paraId="746CE272" w14:textId="77777777" w:rsidR="00F32501" w:rsidRPr="00B85290" w:rsidRDefault="00F32501" w:rsidP="00044F93">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6"/>
                <w:szCs w:val="16"/>
              </w:rPr>
            </w:pPr>
          </w:p>
        </w:tc>
        <w:tc>
          <w:tcPr>
            <w:tcW w:w="614" w:type="pct"/>
            <w:gridSpan w:val="3"/>
            <w:noWrap/>
            <w:hideMark/>
          </w:tcPr>
          <w:p w14:paraId="1038182B" w14:textId="77777777" w:rsidR="00F32501" w:rsidRPr="00B85290" w:rsidRDefault="00F32501" w:rsidP="00044F93">
            <w:pPr>
              <w:spacing w:after="0"/>
              <w:cnfStyle w:val="100000000000" w:firstRow="1" w:lastRow="0" w:firstColumn="0" w:lastColumn="0" w:oddVBand="0" w:evenVBand="0" w:oddHBand="0" w:evenHBand="0" w:firstRowFirstColumn="0" w:firstRowLastColumn="0" w:lastRowFirstColumn="0" w:lastRowLastColumn="0"/>
              <w:rPr>
                <w:rFonts w:ascii="Calibri" w:hAnsi="Calibri"/>
                <w:b/>
                <w:color w:val="000000"/>
                <w:sz w:val="16"/>
                <w:szCs w:val="16"/>
              </w:rPr>
            </w:pPr>
            <w:r w:rsidRPr="00B85290">
              <w:rPr>
                <w:rFonts w:ascii="Calibri" w:hAnsi="Calibri"/>
                <w:b/>
                <w:color w:val="000000"/>
                <w:sz w:val="16"/>
                <w:szCs w:val="16"/>
              </w:rPr>
              <w:t>Performance Metrics</w:t>
            </w:r>
          </w:p>
        </w:tc>
        <w:tc>
          <w:tcPr>
            <w:tcW w:w="218" w:type="pct"/>
          </w:tcPr>
          <w:p w14:paraId="5303DAB3" w14:textId="77777777" w:rsidR="00F32501" w:rsidRPr="00B85290" w:rsidRDefault="00F32501" w:rsidP="00044F93">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6"/>
                <w:szCs w:val="16"/>
              </w:rPr>
            </w:pPr>
          </w:p>
        </w:tc>
        <w:tc>
          <w:tcPr>
            <w:tcW w:w="218" w:type="pct"/>
          </w:tcPr>
          <w:p w14:paraId="55E9DDE4" w14:textId="77777777" w:rsidR="00F32501" w:rsidRPr="00B85290" w:rsidRDefault="00F32501" w:rsidP="00044F93">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6"/>
                <w:szCs w:val="16"/>
              </w:rPr>
            </w:pPr>
          </w:p>
        </w:tc>
        <w:tc>
          <w:tcPr>
            <w:tcW w:w="292" w:type="pct"/>
          </w:tcPr>
          <w:p w14:paraId="07F25E01" w14:textId="77777777" w:rsidR="00F32501" w:rsidRPr="00B85290" w:rsidRDefault="00F32501" w:rsidP="00044F93">
            <w:pPr>
              <w:spacing w:after="0"/>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6"/>
                <w:szCs w:val="16"/>
              </w:rPr>
            </w:pPr>
          </w:p>
        </w:tc>
      </w:tr>
      <w:tr w:rsidR="00D96E02" w:rsidRPr="00B85290" w14:paraId="0FB5FF10" w14:textId="77777777" w:rsidTr="00D96E0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964" w:type="pct"/>
            <w:tcBorders>
              <w:bottom w:val="single" w:sz="4" w:space="0" w:color="auto"/>
            </w:tcBorders>
            <w:noWrap/>
            <w:hideMark/>
          </w:tcPr>
          <w:p w14:paraId="27F5F34D" w14:textId="77777777" w:rsidR="00F32501" w:rsidRPr="004F1C03" w:rsidRDefault="00F32501" w:rsidP="00044F93">
            <w:pPr>
              <w:spacing w:after="0"/>
              <w:rPr>
                <w:rFonts w:ascii="Calibri" w:hAnsi="Calibri"/>
                <w:b/>
                <w:color w:val="000000"/>
                <w:sz w:val="20"/>
              </w:rPr>
            </w:pPr>
            <w:r w:rsidRPr="004F1C03">
              <w:rPr>
                <w:rFonts w:ascii="Calibri" w:hAnsi="Calibri"/>
                <w:b/>
                <w:color w:val="000000"/>
                <w:sz w:val="20"/>
              </w:rPr>
              <w:t>Operating Model Scenario</w:t>
            </w:r>
          </w:p>
        </w:tc>
        <w:tc>
          <w:tcPr>
            <w:tcW w:w="478" w:type="pct"/>
            <w:tcBorders>
              <w:top w:val="single" w:sz="4" w:space="0" w:color="7F7F7F" w:themeColor="text1" w:themeTint="80"/>
              <w:bottom w:val="single" w:sz="4" w:space="0" w:color="auto"/>
              <w:right w:val="single" w:sz="4" w:space="0" w:color="auto"/>
            </w:tcBorders>
            <w:shd w:val="clear" w:color="auto" w:fill="auto"/>
            <w:noWrap/>
            <w:hideMark/>
          </w:tcPr>
          <w:p w14:paraId="2183A438" w14:textId="1B34193B" w:rsidR="00F32501" w:rsidRPr="004F1C03" w:rsidRDefault="00541D67"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0"/>
              </w:rPr>
            </w:pPr>
            <w:r w:rsidRPr="004F1C03">
              <w:rPr>
                <w:rFonts w:ascii="Calibri" w:hAnsi="Calibri"/>
                <w:b/>
                <w:color w:val="000000"/>
                <w:sz w:val="20"/>
              </w:rPr>
              <w:t>Recruitment</w:t>
            </w:r>
          </w:p>
        </w:tc>
        <w:tc>
          <w:tcPr>
            <w:tcW w:w="292" w:type="pct"/>
            <w:tcBorders>
              <w:left w:val="single" w:sz="4" w:space="0" w:color="auto"/>
              <w:bottom w:val="single" w:sz="4" w:space="0" w:color="auto"/>
            </w:tcBorders>
            <w:shd w:val="clear" w:color="auto" w:fill="auto"/>
            <w:noWrap/>
          </w:tcPr>
          <w:p w14:paraId="523FCA9D" w14:textId="60DC7F91" w:rsidR="00F32501" w:rsidRPr="004F1C03" w:rsidRDefault="002E065B" w:rsidP="00B85290">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0"/>
              </w:rPr>
            </w:pPr>
            <m:oMathPara>
              <m:oMath>
                <m:acc>
                  <m:accPr>
                    <m:chr m:val="̅"/>
                    <m:ctrlPr>
                      <w:rPr>
                        <w:rFonts w:ascii="Cambria Math" w:hAnsi="Cambria Math"/>
                        <w:b/>
                        <w:i/>
                        <w:color w:val="000000"/>
                        <w:sz w:val="20"/>
                      </w:rPr>
                    </m:ctrlPr>
                  </m:accPr>
                  <m:e>
                    <m:sSub>
                      <m:sSubPr>
                        <m:ctrlPr>
                          <w:rPr>
                            <w:rFonts w:ascii="Cambria Math" w:hAnsi="Cambria Math"/>
                            <w:b/>
                            <w:i/>
                            <w:color w:val="000000"/>
                            <w:sz w:val="20"/>
                          </w:rPr>
                        </m:ctrlPr>
                      </m:sSubPr>
                      <m:e>
                        <m:r>
                          <m:rPr>
                            <m:sty m:val="bi"/>
                          </m:rPr>
                          <w:rPr>
                            <w:rFonts w:ascii="Cambria Math" w:hAnsi="Cambria Math"/>
                            <w:color w:val="000000"/>
                            <w:sz w:val="20"/>
                          </w:rPr>
                          <m:t>C</m:t>
                        </m:r>
                      </m:e>
                      <m:sub>
                        <m:r>
                          <m:rPr>
                            <m:sty m:val="bi"/>
                          </m:rPr>
                          <w:rPr>
                            <w:rFonts w:ascii="Cambria Math" w:hAnsi="Cambria Math"/>
                            <w:color w:val="000000"/>
                            <w:sz w:val="20"/>
                          </w:rPr>
                          <m:t>2017</m:t>
                        </m:r>
                      </m:sub>
                    </m:sSub>
                  </m:e>
                </m:acc>
              </m:oMath>
            </m:oMathPara>
          </w:p>
        </w:tc>
        <w:tc>
          <w:tcPr>
            <w:tcW w:w="292" w:type="pct"/>
            <w:tcBorders>
              <w:bottom w:val="single" w:sz="4" w:space="0" w:color="auto"/>
            </w:tcBorders>
            <w:shd w:val="clear" w:color="auto" w:fill="auto"/>
          </w:tcPr>
          <w:p w14:paraId="744CD3CE" w14:textId="35989A6E" w:rsidR="00F32501" w:rsidRPr="004F1C03" w:rsidRDefault="002E065B"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0"/>
              </w:rPr>
            </w:pPr>
            <m:oMathPara>
              <m:oMath>
                <m:acc>
                  <m:accPr>
                    <m:chr m:val="̅"/>
                    <m:ctrlPr>
                      <w:rPr>
                        <w:rFonts w:ascii="Cambria Math" w:hAnsi="Cambria Math"/>
                        <w:b/>
                        <w:i/>
                        <w:color w:val="000000"/>
                        <w:sz w:val="20"/>
                      </w:rPr>
                    </m:ctrlPr>
                  </m:accPr>
                  <m:e>
                    <m:sSub>
                      <m:sSubPr>
                        <m:ctrlPr>
                          <w:rPr>
                            <w:rFonts w:ascii="Cambria Math" w:hAnsi="Cambria Math"/>
                            <w:b/>
                            <w:i/>
                            <w:color w:val="000000"/>
                            <w:sz w:val="20"/>
                          </w:rPr>
                        </m:ctrlPr>
                      </m:sSubPr>
                      <m:e>
                        <m:r>
                          <m:rPr>
                            <m:sty m:val="bi"/>
                          </m:rPr>
                          <w:rPr>
                            <w:rFonts w:ascii="Cambria Math" w:hAnsi="Cambria Math"/>
                            <w:color w:val="000000"/>
                            <w:sz w:val="20"/>
                          </w:rPr>
                          <m:t>C</m:t>
                        </m:r>
                      </m:e>
                      <m:sub>
                        <m:r>
                          <m:rPr>
                            <m:sty m:val="bi"/>
                          </m:rPr>
                          <w:rPr>
                            <w:rFonts w:ascii="Cambria Math" w:hAnsi="Cambria Math"/>
                            <w:color w:val="000000"/>
                            <w:sz w:val="20"/>
                          </w:rPr>
                          <m:t>2019</m:t>
                        </m:r>
                      </m:sub>
                    </m:sSub>
                  </m:e>
                </m:acc>
              </m:oMath>
            </m:oMathPara>
          </w:p>
        </w:tc>
        <w:tc>
          <w:tcPr>
            <w:tcW w:w="292" w:type="pct"/>
            <w:tcBorders>
              <w:bottom w:val="single" w:sz="4" w:space="0" w:color="auto"/>
            </w:tcBorders>
            <w:shd w:val="clear" w:color="auto" w:fill="auto"/>
          </w:tcPr>
          <w:p w14:paraId="42667FD2" w14:textId="32A2662F" w:rsidR="00F32501" w:rsidRPr="004F1C03" w:rsidRDefault="002E065B"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0"/>
              </w:rPr>
            </w:pPr>
            <m:oMathPara>
              <m:oMath>
                <m:acc>
                  <m:accPr>
                    <m:chr m:val="̅"/>
                    <m:ctrlPr>
                      <w:rPr>
                        <w:rFonts w:ascii="Cambria Math" w:hAnsi="Cambria Math"/>
                        <w:b/>
                        <w:i/>
                        <w:color w:val="000000"/>
                        <w:sz w:val="20"/>
                      </w:rPr>
                    </m:ctrlPr>
                  </m:accPr>
                  <m:e>
                    <m:sSub>
                      <m:sSubPr>
                        <m:ctrlPr>
                          <w:rPr>
                            <w:rFonts w:ascii="Cambria Math" w:hAnsi="Cambria Math"/>
                            <w:b/>
                            <w:i/>
                            <w:color w:val="000000"/>
                            <w:sz w:val="20"/>
                          </w:rPr>
                        </m:ctrlPr>
                      </m:sSubPr>
                      <m:e>
                        <m:r>
                          <m:rPr>
                            <m:sty m:val="bi"/>
                          </m:rPr>
                          <w:rPr>
                            <w:rFonts w:ascii="Cambria Math" w:hAnsi="Cambria Math"/>
                            <w:color w:val="000000"/>
                            <w:sz w:val="20"/>
                          </w:rPr>
                          <m:t>C</m:t>
                        </m:r>
                      </m:e>
                      <m:sub>
                        <m:r>
                          <m:rPr>
                            <m:sty m:val="bi"/>
                          </m:rPr>
                          <w:rPr>
                            <w:rFonts w:ascii="Cambria Math" w:hAnsi="Cambria Math"/>
                            <w:color w:val="000000"/>
                            <w:sz w:val="20"/>
                          </w:rPr>
                          <m:t>2024</m:t>
                        </m:r>
                      </m:sub>
                    </m:sSub>
                  </m:e>
                </m:acc>
              </m:oMath>
            </m:oMathPara>
          </w:p>
        </w:tc>
        <w:tc>
          <w:tcPr>
            <w:tcW w:w="381" w:type="pct"/>
            <w:tcBorders>
              <w:bottom w:val="single" w:sz="4" w:space="0" w:color="auto"/>
            </w:tcBorders>
            <w:shd w:val="clear" w:color="auto" w:fill="auto"/>
            <w:noWrap/>
          </w:tcPr>
          <w:p w14:paraId="71426A09" w14:textId="22463865" w:rsidR="00F32501" w:rsidRPr="004F1C03" w:rsidRDefault="002E065B"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0"/>
              </w:rPr>
            </w:pPr>
            <m:oMathPara>
              <m:oMath>
                <m:sSub>
                  <m:sSubPr>
                    <m:ctrlPr>
                      <w:rPr>
                        <w:rFonts w:ascii="Cambria Math" w:hAnsi="Cambria Math"/>
                        <w:b/>
                        <w:i/>
                        <w:color w:val="000000"/>
                        <w:sz w:val="20"/>
                      </w:rPr>
                    </m:ctrlPr>
                  </m:sSubPr>
                  <m:e>
                    <m:r>
                      <m:rPr>
                        <m:nor/>
                      </m:rPr>
                      <w:rPr>
                        <w:rFonts w:ascii="Cambria Math" w:hAnsi="Cambria Math"/>
                        <w:b/>
                        <w:color w:val="000000"/>
                        <w:sz w:val="20"/>
                      </w:rPr>
                      <m:t>pCrit</m:t>
                    </m:r>
                  </m:e>
                  <m:sub>
                    <m:r>
                      <m:rPr>
                        <m:sty m:val="bi"/>
                      </m:rPr>
                      <w:rPr>
                        <w:rFonts w:ascii="Cambria Math" w:hAnsi="Cambria Math"/>
                        <w:color w:val="000000"/>
                        <w:sz w:val="20"/>
                      </w:rPr>
                      <m:t>2017</m:t>
                    </m:r>
                  </m:sub>
                </m:sSub>
              </m:oMath>
            </m:oMathPara>
          </w:p>
        </w:tc>
        <w:tc>
          <w:tcPr>
            <w:tcW w:w="381" w:type="pct"/>
            <w:tcBorders>
              <w:bottom w:val="single" w:sz="4" w:space="0" w:color="auto"/>
            </w:tcBorders>
            <w:shd w:val="clear" w:color="auto" w:fill="auto"/>
            <w:noWrap/>
          </w:tcPr>
          <w:p w14:paraId="1BEAD7CE" w14:textId="2022E5A3" w:rsidR="00F32501" w:rsidRPr="004F1C03" w:rsidRDefault="002E065B"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0"/>
              </w:rPr>
            </w:pPr>
            <m:oMathPara>
              <m:oMath>
                <m:sSub>
                  <m:sSubPr>
                    <m:ctrlPr>
                      <w:rPr>
                        <w:rFonts w:ascii="Cambria Math" w:hAnsi="Cambria Math"/>
                        <w:b/>
                        <w:i/>
                        <w:color w:val="000000"/>
                        <w:sz w:val="20"/>
                      </w:rPr>
                    </m:ctrlPr>
                  </m:sSubPr>
                  <m:e>
                    <m:r>
                      <m:rPr>
                        <m:nor/>
                      </m:rPr>
                      <w:rPr>
                        <w:rFonts w:ascii="Cambria Math" w:hAnsi="Cambria Math"/>
                        <w:b/>
                        <w:color w:val="000000"/>
                        <w:sz w:val="20"/>
                      </w:rPr>
                      <m:t>pCrit</m:t>
                    </m:r>
                  </m:e>
                  <m:sub>
                    <m:r>
                      <m:rPr>
                        <m:sty m:val="bi"/>
                      </m:rPr>
                      <w:rPr>
                        <w:rFonts w:ascii="Cambria Math" w:hAnsi="Cambria Math"/>
                        <w:color w:val="000000"/>
                        <w:sz w:val="20"/>
                      </w:rPr>
                      <m:t>2019</m:t>
                    </m:r>
                  </m:sub>
                </m:sSub>
              </m:oMath>
            </m:oMathPara>
          </w:p>
        </w:tc>
        <w:tc>
          <w:tcPr>
            <w:tcW w:w="381" w:type="pct"/>
            <w:tcBorders>
              <w:bottom w:val="single" w:sz="4" w:space="0" w:color="auto"/>
            </w:tcBorders>
            <w:shd w:val="clear" w:color="auto" w:fill="auto"/>
            <w:noWrap/>
          </w:tcPr>
          <w:p w14:paraId="1B65A91E" w14:textId="57AC1900" w:rsidR="00F32501" w:rsidRPr="004F1C03" w:rsidRDefault="002E065B" w:rsidP="00B85290">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0"/>
              </w:rPr>
            </w:pPr>
            <m:oMathPara>
              <m:oMath>
                <m:sSub>
                  <m:sSubPr>
                    <m:ctrlPr>
                      <w:rPr>
                        <w:rFonts w:ascii="Cambria Math" w:hAnsi="Cambria Math"/>
                        <w:b/>
                        <w:i/>
                        <w:color w:val="000000"/>
                        <w:sz w:val="20"/>
                      </w:rPr>
                    </m:ctrlPr>
                  </m:sSubPr>
                  <m:e>
                    <m:r>
                      <m:rPr>
                        <m:nor/>
                      </m:rPr>
                      <w:rPr>
                        <w:rFonts w:ascii="Cambria Math" w:hAnsi="Cambria Math"/>
                        <w:b/>
                        <w:color w:val="000000"/>
                        <w:sz w:val="20"/>
                      </w:rPr>
                      <m:t>pCrit</m:t>
                    </m:r>
                  </m:e>
                  <m:sub>
                    <m:r>
                      <m:rPr>
                        <m:sty m:val="bi"/>
                      </m:rPr>
                      <w:rPr>
                        <w:rFonts w:ascii="Cambria Math" w:hAnsi="Cambria Math"/>
                        <w:color w:val="000000"/>
                        <w:sz w:val="20"/>
                      </w:rPr>
                      <m:t>2024</m:t>
                    </m:r>
                  </m:sub>
                </m:sSub>
              </m:oMath>
            </m:oMathPara>
          </w:p>
        </w:tc>
        <w:tc>
          <w:tcPr>
            <w:tcW w:w="198" w:type="pct"/>
            <w:tcBorders>
              <w:bottom w:val="single" w:sz="4" w:space="0" w:color="auto"/>
            </w:tcBorders>
            <w:shd w:val="clear" w:color="auto" w:fill="auto"/>
            <w:noWrap/>
          </w:tcPr>
          <w:p w14:paraId="2615AEFA" w14:textId="77777777" w:rsidR="00F32501" w:rsidRPr="004F1C03" w:rsidRDefault="002E065B"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0"/>
              </w:rPr>
            </w:pPr>
            <m:oMathPara>
              <m:oMath>
                <m:sSubSup>
                  <m:sSubSupPr>
                    <m:ctrlPr>
                      <w:rPr>
                        <w:rFonts w:ascii="Cambria Math" w:hAnsi="Cambria Math"/>
                        <w:b/>
                        <w:i/>
                        <w:color w:val="000000"/>
                        <w:sz w:val="20"/>
                      </w:rPr>
                    </m:ctrlPr>
                  </m:sSubSupPr>
                  <m:e>
                    <m:r>
                      <m:rPr>
                        <m:nor/>
                      </m:rPr>
                      <w:rPr>
                        <w:rFonts w:ascii="Cambria Math" w:hAnsi="Cambria Math"/>
                        <w:b/>
                        <w:color w:val="000000"/>
                        <w:sz w:val="20"/>
                      </w:rPr>
                      <m:t>T</m:t>
                    </m:r>
                  </m:e>
                  <m:sub>
                    <m:r>
                      <m:rPr>
                        <m:nor/>
                      </m:rPr>
                      <w:rPr>
                        <w:rFonts w:ascii="Cambria Math" w:hAnsi="Cambria Math"/>
                        <w:b/>
                        <w:color w:val="000000"/>
                        <w:sz w:val="20"/>
                      </w:rPr>
                      <m:t>lim</m:t>
                    </m:r>
                  </m:sub>
                  <m:sup>
                    <m:r>
                      <m:rPr>
                        <m:nor/>
                      </m:rPr>
                      <w:rPr>
                        <w:rFonts w:ascii="Cambria Math" w:hAnsi="Cambria Math"/>
                        <w:b/>
                        <w:color w:val="000000"/>
                        <w:sz w:val="20"/>
                      </w:rPr>
                      <m:t>50</m:t>
                    </m:r>
                  </m:sup>
                </m:sSubSup>
              </m:oMath>
            </m:oMathPara>
          </w:p>
        </w:tc>
        <w:tc>
          <w:tcPr>
            <w:tcW w:w="198" w:type="pct"/>
            <w:tcBorders>
              <w:bottom w:val="single" w:sz="4" w:space="0" w:color="auto"/>
            </w:tcBorders>
            <w:shd w:val="clear" w:color="auto" w:fill="auto"/>
          </w:tcPr>
          <w:p w14:paraId="28E686D0" w14:textId="77777777" w:rsidR="00F32501" w:rsidRPr="004F1C03" w:rsidRDefault="002E065B"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0"/>
              </w:rPr>
            </w:pPr>
            <m:oMathPara>
              <m:oMath>
                <m:sSubSup>
                  <m:sSubSupPr>
                    <m:ctrlPr>
                      <w:rPr>
                        <w:rFonts w:ascii="Cambria Math" w:hAnsi="Cambria Math"/>
                        <w:b/>
                        <w:i/>
                        <w:color w:val="000000"/>
                        <w:sz w:val="20"/>
                      </w:rPr>
                    </m:ctrlPr>
                  </m:sSubSupPr>
                  <m:e>
                    <m:r>
                      <m:rPr>
                        <m:nor/>
                      </m:rPr>
                      <w:rPr>
                        <w:rFonts w:ascii="Cambria Math" w:hAnsi="Cambria Math"/>
                        <w:b/>
                        <w:color w:val="000000"/>
                        <w:sz w:val="20"/>
                      </w:rPr>
                      <m:t>T</m:t>
                    </m:r>
                  </m:e>
                  <m:sub>
                    <m:r>
                      <m:rPr>
                        <m:nor/>
                      </m:rPr>
                      <w:rPr>
                        <w:rFonts w:ascii="Cambria Math" w:hAnsi="Cambria Math"/>
                        <w:b/>
                        <w:color w:val="000000"/>
                        <w:sz w:val="20"/>
                      </w:rPr>
                      <m:t>lim</m:t>
                    </m:r>
                  </m:sub>
                  <m:sup>
                    <m:r>
                      <m:rPr>
                        <m:nor/>
                      </m:rPr>
                      <w:rPr>
                        <w:rFonts w:ascii="Cambria Math" w:hAnsi="Cambria Math"/>
                        <w:b/>
                        <w:color w:val="000000"/>
                        <w:sz w:val="20"/>
                      </w:rPr>
                      <m:t>75</m:t>
                    </m:r>
                  </m:sup>
                </m:sSubSup>
              </m:oMath>
            </m:oMathPara>
          </w:p>
        </w:tc>
        <w:tc>
          <w:tcPr>
            <w:tcW w:w="198" w:type="pct"/>
            <w:tcBorders>
              <w:bottom w:val="single" w:sz="4" w:space="0" w:color="auto"/>
            </w:tcBorders>
            <w:shd w:val="clear" w:color="auto" w:fill="auto"/>
          </w:tcPr>
          <w:p w14:paraId="2ECE92CF" w14:textId="77777777" w:rsidR="00F32501" w:rsidRPr="004F1C03" w:rsidRDefault="002E065B"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20"/>
              </w:rPr>
            </w:pPr>
            <m:oMathPara>
              <m:oMath>
                <m:sSubSup>
                  <m:sSubSupPr>
                    <m:ctrlPr>
                      <w:rPr>
                        <w:rFonts w:ascii="Cambria Math" w:hAnsi="Cambria Math"/>
                        <w:b/>
                        <w:i/>
                        <w:color w:val="000000"/>
                        <w:sz w:val="20"/>
                      </w:rPr>
                    </m:ctrlPr>
                  </m:sSubSupPr>
                  <m:e>
                    <m:r>
                      <m:rPr>
                        <m:nor/>
                      </m:rPr>
                      <w:rPr>
                        <w:rFonts w:ascii="Cambria Math" w:hAnsi="Cambria Math"/>
                        <w:b/>
                        <w:color w:val="000000"/>
                        <w:sz w:val="20"/>
                      </w:rPr>
                      <m:t>T</m:t>
                    </m:r>
                  </m:e>
                  <m:sub>
                    <m:r>
                      <m:rPr>
                        <m:nor/>
                      </m:rPr>
                      <w:rPr>
                        <w:rFonts w:ascii="Cambria Math" w:hAnsi="Cambria Math"/>
                        <w:b/>
                        <w:color w:val="000000"/>
                        <w:sz w:val="20"/>
                      </w:rPr>
                      <m:t>lim</m:t>
                    </m:r>
                  </m:sub>
                  <m:sup>
                    <m:r>
                      <m:rPr>
                        <m:nor/>
                      </m:rPr>
                      <w:rPr>
                        <w:rFonts w:ascii="Cambria Math" w:hAnsi="Cambria Math"/>
                        <w:b/>
                        <w:color w:val="000000"/>
                        <w:sz w:val="20"/>
                      </w:rPr>
                      <m:t>95</m:t>
                    </m:r>
                  </m:sup>
                </m:sSubSup>
              </m:oMath>
            </m:oMathPara>
          </w:p>
        </w:tc>
        <w:tc>
          <w:tcPr>
            <w:tcW w:w="218" w:type="pct"/>
            <w:tcBorders>
              <w:bottom w:val="single" w:sz="4" w:space="0" w:color="auto"/>
            </w:tcBorders>
            <w:shd w:val="clear" w:color="auto" w:fill="auto"/>
          </w:tcPr>
          <w:p w14:paraId="45E2E059" w14:textId="77777777" w:rsidR="00F32501" w:rsidRPr="004F1C03" w:rsidRDefault="002E065B" w:rsidP="00044F93">
            <w:pPr>
              <w:spacing w:after="0"/>
              <w:jc w:val="center"/>
              <w:cnfStyle w:val="000000100000" w:firstRow="0" w:lastRow="0" w:firstColumn="0" w:lastColumn="0" w:oddVBand="0" w:evenVBand="0" w:oddHBand="1" w:evenHBand="0" w:firstRowFirstColumn="0" w:firstRowLastColumn="0" w:lastRowFirstColumn="0" w:lastRowLastColumn="0"/>
              <w:rPr>
                <w:b/>
                <w:color w:val="000000"/>
                <w:sz w:val="20"/>
              </w:rPr>
            </w:pPr>
            <m:oMathPara>
              <m:oMath>
                <m:sSubSup>
                  <m:sSubSupPr>
                    <m:ctrlPr>
                      <w:rPr>
                        <w:rFonts w:ascii="Cambria Math" w:hAnsi="Cambria Math"/>
                        <w:b/>
                        <w:i/>
                        <w:color w:val="000000"/>
                        <w:sz w:val="20"/>
                      </w:rPr>
                    </m:ctrlPr>
                  </m:sSubSupPr>
                  <m:e>
                    <m:r>
                      <m:rPr>
                        <m:nor/>
                      </m:rPr>
                      <w:rPr>
                        <w:rFonts w:ascii="Cambria Math" w:hAnsi="Cambria Math"/>
                        <w:b/>
                        <w:color w:val="000000"/>
                        <w:sz w:val="20"/>
                      </w:rPr>
                      <m:t>T</m:t>
                    </m:r>
                  </m:e>
                  <m:sub>
                    <m:r>
                      <m:rPr>
                        <m:nor/>
                      </m:rPr>
                      <w:rPr>
                        <w:rFonts w:ascii="Cambria Math" w:hAnsi="Cambria Math"/>
                        <w:b/>
                        <w:color w:val="000000"/>
                        <w:sz w:val="20"/>
                      </w:rPr>
                      <m:t>USR</m:t>
                    </m:r>
                  </m:sub>
                  <m:sup>
                    <m:r>
                      <m:rPr>
                        <m:nor/>
                      </m:rPr>
                      <w:rPr>
                        <w:rFonts w:ascii="Cambria Math" w:hAnsi="Cambria Math"/>
                        <w:b/>
                        <w:color w:val="000000"/>
                        <w:sz w:val="20"/>
                      </w:rPr>
                      <m:t>50</m:t>
                    </m:r>
                  </m:sup>
                </m:sSubSup>
              </m:oMath>
            </m:oMathPara>
          </w:p>
        </w:tc>
        <w:tc>
          <w:tcPr>
            <w:tcW w:w="218" w:type="pct"/>
            <w:tcBorders>
              <w:bottom w:val="single" w:sz="4" w:space="0" w:color="auto"/>
            </w:tcBorders>
            <w:shd w:val="clear" w:color="auto" w:fill="auto"/>
          </w:tcPr>
          <w:p w14:paraId="2BC5854F" w14:textId="77777777" w:rsidR="00F32501" w:rsidRPr="004F1C03" w:rsidRDefault="002E065B" w:rsidP="00044F93">
            <w:pPr>
              <w:spacing w:after="0"/>
              <w:jc w:val="center"/>
              <w:cnfStyle w:val="000000100000" w:firstRow="0" w:lastRow="0" w:firstColumn="0" w:lastColumn="0" w:oddVBand="0" w:evenVBand="0" w:oddHBand="1" w:evenHBand="0" w:firstRowFirstColumn="0" w:firstRowLastColumn="0" w:lastRowFirstColumn="0" w:lastRowLastColumn="0"/>
              <w:rPr>
                <w:b/>
                <w:color w:val="000000"/>
                <w:sz w:val="20"/>
              </w:rPr>
            </w:pPr>
            <m:oMathPara>
              <m:oMath>
                <m:sSubSup>
                  <m:sSubSupPr>
                    <m:ctrlPr>
                      <w:rPr>
                        <w:rFonts w:ascii="Cambria Math" w:hAnsi="Cambria Math"/>
                        <w:b/>
                        <w:i/>
                        <w:color w:val="000000"/>
                        <w:sz w:val="20"/>
                      </w:rPr>
                    </m:ctrlPr>
                  </m:sSubSupPr>
                  <m:e>
                    <m:r>
                      <m:rPr>
                        <m:nor/>
                      </m:rPr>
                      <w:rPr>
                        <w:rFonts w:ascii="Cambria Math" w:hAnsi="Cambria Math"/>
                        <w:b/>
                        <w:color w:val="000000"/>
                        <w:sz w:val="20"/>
                      </w:rPr>
                      <m:t>T</m:t>
                    </m:r>
                  </m:e>
                  <m:sub>
                    <m:r>
                      <m:rPr>
                        <m:nor/>
                      </m:rPr>
                      <w:rPr>
                        <w:rFonts w:ascii="Cambria Math" w:hAnsi="Cambria Math"/>
                        <w:b/>
                        <w:color w:val="000000"/>
                        <w:sz w:val="20"/>
                      </w:rPr>
                      <m:t>USR</m:t>
                    </m:r>
                  </m:sub>
                  <m:sup>
                    <m:r>
                      <m:rPr>
                        <m:nor/>
                      </m:rPr>
                      <w:rPr>
                        <w:rFonts w:ascii="Cambria Math" w:hAnsi="Cambria Math"/>
                        <w:b/>
                        <w:color w:val="000000"/>
                        <w:sz w:val="20"/>
                      </w:rPr>
                      <m:t>75</m:t>
                    </m:r>
                  </m:sup>
                </m:sSubSup>
              </m:oMath>
            </m:oMathPara>
          </w:p>
        </w:tc>
        <w:tc>
          <w:tcPr>
            <w:tcW w:w="218" w:type="pct"/>
            <w:tcBorders>
              <w:bottom w:val="single" w:sz="4" w:space="0" w:color="auto"/>
            </w:tcBorders>
            <w:shd w:val="clear" w:color="auto" w:fill="auto"/>
          </w:tcPr>
          <w:p w14:paraId="5397EC68" w14:textId="77777777" w:rsidR="00F32501" w:rsidRPr="004F1C03" w:rsidRDefault="002E065B" w:rsidP="00044F93">
            <w:pPr>
              <w:spacing w:after="0"/>
              <w:jc w:val="center"/>
              <w:cnfStyle w:val="000000100000" w:firstRow="0" w:lastRow="0" w:firstColumn="0" w:lastColumn="0" w:oddVBand="0" w:evenVBand="0" w:oddHBand="1" w:evenHBand="0" w:firstRowFirstColumn="0" w:firstRowLastColumn="0" w:lastRowFirstColumn="0" w:lastRowLastColumn="0"/>
              <w:rPr>
                <w:b/>
                <w:color w:val="000000"/>
                <w:sz w:val="20"/>
              </w:rPr>
            </w:pPr>
            <m:oMathPara>
              <m:oMath>
                <m:sSubSup>
                  <m:sSubSupPr>
                    <m:ctrlPr>
                      <w:rPr>
                        <w:rFonts w:ascii="Cambria Math" w:hAnsi="Cambria Math"/>
                        <w:b/>
                        <w:i/>
                        <w:color w:val="000000"/>
                        <w:sz w:val="20"/>
                      </w:rPr>
                    </m:ctrlPr>
                  </m:sSubSupPr>
                  <m:e>
                    <m:r>
                      <m:rPr>
                        <m:nor/>
                      </m:rPr>
                      <w:rPr>
                        <w:rFonts w:ascii="Cambria Math" w:hAnsi="Cambria Math"/>
                        <w:b/>
                        <w:color w:val="000000"/>
                        <w:sz w:val="20"/>
                      </w:rPr>
                      <m:t>T</m:t>
                    </m:r>
                  </m:e>
                  <m:sub>
                    <m:r>
                      <m:rPr>
                        <m:nor/>
                      </m:rPr>
                      <w:rPr>
                        <w:rFonts w:ascii="Cambria Math" w:hAnsi="Cambria Math"/>
                        <w:b/>
                        <w:color w:val="000000"/>
                        <w:sz w:val="20"/>
                      </w:rPr>
                      <m:t>USR</m:t>
                    </m:r>
                  </m:sub>
                  <m:sup>
                    <m:r>
                      <m:rPr>
                        <m:nor/>
                      </m:rPr>
                      <w:rPr>
                        <w:rFonts w:ascii="Cambria Math" w:hAnsi="Cambria Math"/>
                        <w:b/>
                        <w:color w:val="000000"/>
                        <w:sz w:val="20"/>
                      </w:rPr>
                      <m:t>95</m:t>
                    </m:r>
                  </m:sup>
                </m:sSubSup>
              </m:oMath>
            </m:oMathPara>
          </w:p>
        </w:tc>
        <w:tc>
          <w:tcPr>
            <w:tcW w:w="292" w:type="pct"/>
            <w:tcBorders>
              <w:bottom w:val="single" w:sz="4" w:space="0" w:color="auto"/>
            </w:tcBorders>
            <w:shd w:val="clear" w:color="auto" w:fill="auto"/>
          </w:tcPr>
          <w:p w14:paraId="06554147" w14:textId="77777777" w:rsidR="00F32501" w:rsidRPr="004F1C03" w:rsidRDefault="00F32501" w:rsidP="00044F93">
            <w:pPr>
              <w:spacing w:after="0"/>
              <w:jc w:val="center"/>
              <w:cnfStyle w:val="000000100000" w:firstRow="0" w:lastRow="0" w:firstColumn="0" w:lastColumn="0" w:oddVBand="0" w:evenVBand="0" w:oddHBand="1" w:evenHBand="0" w:firstRowFirstColumn="0" w:firstRowLastColumn="0" w:lastRowFirstColumn="0" w:lastRowLastColumn="0"/>
              <w:rPr>
                <w:b/>
                <w:color w:val="000000"/>
                <w:sz w:val="20"/>
              </w:rPr>
            </w:pPr>
            <w:r w:rsidRPr="004F1C03">
              <w:rPr>
                <w:rFonts w:ascii="Calibri" w:hAnsi="Calibri"/>
                <w:b/>
                <w:color w:val="000000"/>
                <w:sz w:val="20"/>
              </w:rPr>
              <w:t>AAV</w:t>
            </w:r>
          </w:p>
        </w:tc>
      </w:tr>
      <w:tr w:rsidR="00D96E02" w:rsidRPr="00B85290" w14:paraId="58B234D0" w14:textId="77777777" w:rsidTr="00D96E02">
        <w:trPr>
          <w:trHeight w:val="325"/>
        </w:trPr>
        <w:tc>
          <w:tcPr>
            <w:cnfStyle w:val="001000000000" w:firstRow="0" w:lastRow="0" w:firstColumn="1" w:lastColumn="0" w:oddVBand="0" w:evenVBand="0" w:oddHBand="0" w:evenHBand="0" w:firstRowFirstColumn="0" w:firstRowLastColumn="0" w:lastRowFirstColumn="0" w:lastRowLastColumn="0"/>
            <w:tcW w:w="964" w:type="pct"/>
            <w:tcBorders>
              <w:top w:val="single" w:sz="4" w:space="0" w:color="auto"/>
            </w:tcBorders>
            <w:noWrap/>
            <w:hideMark/>
          </w:tcPr>
          <w:p w14:paraId="5406BA1D" w14:textId="77777777" w:rsidR="00D96E02" w:rsidRPr="004F1C03" w:rsidRDefault="00D96E02" w:rsidP="00044F93">
            <w:pPr>
              <w:spacing w:after="0"/>
              <w:rPr>
                <w:rFonts w:ascii="Calibri" w:hAnsi="Calibri"/>
                <w:color w:val="000000"/>
                <w:sz w:val="20"/>
              </w:rPr>
            </w:pPr>
            <w:r w:rsidRPr="004F1C03">
              <w:rPr>
                <w:rFonts w:ascii="Calibri" w:hAnsi="Calibri"/>
                <w:color w:val="000000"/>
                <w:sz w:val="20"/>
              </w:rPr>
              <w:t>Constant M</w:t>
            </w:r>
          </w:p>
        </w:tc>
        <w:tc>
          <w:tcPr>
            <w:tcW w:w="478" w:type="pct"/>
            <w:tcBorders>
              <w:top w:val="single" w:sz="4" w:space="0" w:color="auto"/>
              <w:right w:val="single" w:sz="4" w:space="0" w:color="auto"/>
            </w:tcBorders>
            <w:shd w:val="clear" w:color="auto" w:fill="auto"/>
            <w:noWrap/>
            <w:hideMark/>
          </w:tcPr>
          <w:p w14:paraId="211ED84F" w14:textId="1E14FCBB" w:rsidR="00D96E02" w:rsidRPr="004F1C03" w:rsidRDefault="00D96E02" w:rsidP="00044F93">
            <w:pPr>
              <w:spacing w:after="0"/>
              <w:cnfStyle w:val="000000000000" w:firstRow="0" w:lastRow="0" w:firstColumn="0" w:lastColumn="0" w:oddVBand="0" w:evenVBand="0" w:oddHBand="0" w:evenHBand="0" w:firstRowFirstColumn="0" w:firstRowLastColumn="0" w:lastRowFirstColumn="0" w:lastRowLastColumn="0"/>
              <w:rPr>
                <w:rFonts w:ascii="Calibri" w:hAnsi="Calibri"/>
                <w:i/>
                <w:color w:val="000000"/>
                <w:sz w:val="20"/>
              </w:rPr>
            </w:pPr>
            <w:r w:rsidRPr="004F1C03">
              <w:rPr>
                <w:rFonts w:ascii="Calibri" w:hAnsi="Calibri"/>
                <w:i/>
                <w:color w:val="000000"/>
                <w:sz w:val="20"/>
              </w:rPr>
              <w:t>0.16R</w:t>
            </w:r>
          </w:p>
        </w:tc>
        <w:tc>
          <w:tcPr>
            <w:tcW w:w="292" w:type="pct"/>
            <w:tcBorders>
              <w:top w:val="nil"/>
              <w:left w:val="nil"/>
              <w:bottom w:val="nil"/>
              <w:right w:val="nil"/>
            </w:tcBorders>
            <w:shd w:val="clear" w:color="auto" w:fill="auto"/>
            <w:noWrap/>
            <w:vAlign w:val="bottom"/>
            <w:hideMark/>
          </w:tcPr>
          <w:p w14:paraId="375D0626" w14:textId="3C3231E5"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56.92</w:t>
            </w:r>
          </w:p>
        </w:tc>
        <w:tc>
          <w:tcPr>
            <w:tcW w:w="292" w:type="pct"/>
            <w:tcBorders>
              <w:top w:val="nil"/>
              <w:left w:val="nil"/>
              <w:bottom w:val="nil"/>
              <w:right w:val="nil"/>
            </w:tcBorders>
            <w:shd w:val="clear" w:color="auto" w:fill="auto"/>
            <w:vAlign w:val="bottom"/>
          </w:tcPr>
          <w:p w14:paraId="06C1A32B" w14:textId="5D223153"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61.71</w:t>
            </w:r>
          </w:p>
        </w:tc>
        <w:tc>
          <w:tcPr>
            <w:tcW w:w="292" w:type="pct"/>
            <w:tcBorders>
              <w:top w:val="nil"/>
              <w:left w:val="nil"/>
              <w:bottom w:val="nil"/>
              <w:right w:val="nil"/>
            </w:tcBorders>
            <w:shd w:val="clear" w:color="auto" w:fill="auto"/>
            <w:vAlign w:val="bottom"/>
          </w:tcPr>
          <w:p w14:paraId="4D9D6769" w14:textId="24F27545"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54.88</w:t>
            </w:r>
          </w:p>
        </w:tc>
        <w:tc>
          <w:tcPr>
            <w:tcW w:w="381" w:type="pct"/>
            <w:tcBorders>
              <w:top w:val="nil"/>
              <w:left w:val="nil"/>
              <w:bottom w:val="nil"/>
              <w:right w:val="nil"/>
            </w:tcBorders>
            <w:shd w:val="clear" w:color="auto" w:fill="auto"/>
            <w:noWrap/>
            <w:vAlign w:val="bottom"/>
            <w:hideMark/>
          </w:tcPr>
          <w:p w14:paraId="2A95093A" w14:textId="2ED4817A"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0.97</w:t>
            </w:r>
          </w:p>
        </w:tc>
        <w:tc>
          <w:tcPr>
            <w:tcW w:w="381" w:type="pct"/>
            <w:tcBorders>
              <w:top w:val="nil"/>
              <w:left w:val="nil"/>
              <w:bottom w:val="nil"/>
              <w:right w:val="nil"/>
            </w:tcBorders>
            <w:shd w:val="clear" w:color="auto" w:fill="auto"/>
            <w:noWrap/>
            <w:vAlign w:val="bottom"/>
            <w:hideMark/>
          </w:tcPr>
          <w:p w14:paraId="328FC6FE" w14:textId="77B90547"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0.99</w:t>
            </w:r>
          </w:p>
        </w:tc>
        <w:tc>
          <w:tcPr>
            <w:tcW w:w="381" w:type="pct"/>
            <w:tcBorders>
              <w:top w:val="nil"/>
              <w:left w:val="nil"/>
              <w:bottom w:val="nil"/>
              <w:right w:val="nil"/>
            </w:tcBorders>
            <w:shd w:val="clear" w:color="auto" w:fill="auto"/>
            <w:noWrap/>
            <w:vAlign w:val="bottom"/>
            <w:hideMark/>
          </w:tcPr>
          <w:p w14:paraId="50D1DEB5" w14:textId="44E65AF1"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0.98</w:t>
            </w:r>
          </w:p>
        </w:tc>
        <w:tc>
          <w:tcPr>
            <w:tcW w:w="198" w:type="pct"/>
            <w:tcBorders>
              <w:top w:val="nil"/>
              <w:left w:val="nil"/>
              <w:bottom w:val="nil"/>
              <w:right w:val="nil"/>
            </w:tcBorders>
            <w:shd w:val="clear" w:color="auto" w:fill="auto"/>
            <w:noWrap/>
            <w:vAlign w:val="bottom"/>
            <w:hideMark/>
          </w:tcPr>
          <w:p w14:paraId="1E5996D4" w14:textId="0EF55D7B"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198" w:type="pct"/>
            <w:tcBorders>
              <w:top w:val="nil"/>
              <w:left w:val="nil"/>
              <w:bottom w:val="nil"/>
              <w:right w:val="nil"/>
            </w:tcBorders>
            <w:shd w:val="clear" w:color="auto" w:fill="auto"/>
            <w:vAlign w:val="bottom"/>
          </w:tcPr>
          <w:p w14:paraId="6DFC0B05" w14:textId="59F44A21"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198" w:type="pct"/>
            <w:tcBorders>
              <w:top w:val="nil"/>
              <w:left w:val="nil"/>
              <w:bottom w:val="nil"/>
              <w:right w:val="nil"/>
            </w:tcBorders>
            <w:shd w:val="clear" w:color="auto" w:fill="auto"/>
            <w:vAlign w:val="bottom"/>
          </w:tcPr>
          <w:p w14:paraId="793FAE02" w14:textId="469CEB08"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tcBorders>
              <w:top w:val="nil"/>
              <w:left w:val="nil"/>
              <w:bottom w:val="nil"/>
              <w:right w:val="nil"/>
            </w:tcBorders>
            <w:shd w:val="clear" w:color="auto" w:fill="auto"/>
            <w:vAlign w:val="bottom"/>
          </w:tcPr>
          <w:p w14:paraId="1B0371D9" w14:textId="2571880B"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tcBorders>
              <w:top w:val="nil"/>
              <w:left w:val="nil"/>
              <w:bottom w:val="nil"/>
              <w:right w:val="nil"/>
            </w:tcBorders>
            <w:shd w:val="clear" w:color="auto" w:fill="auto"/>
            <w:vAlign w:val="bottom"/>
          </w:tcPr>
          <w:p w14:paraId="6E3353B1" w14:textId="41F9FAE7"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tcBorders>
              <w:top w:val="nil"/>
              <w:left w:val="nil"/>
              <w:bottom w:val="nil"/>
              <w:right w:val="nil"/>
            </w:tcBorders>
            <w:shd w:val="clear" w:color="auto" w:fill="auto"/>
            <w:vAlign w:val="bottom"/>
          </w:tcPr>
          <w:p w14:paraId="421EA08A" w14:textId="67932D07"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92" w:type="pct"/>
            <w:tcBorders>
              <w:top w:val="nil"/>
              <w:left w:val="nil"/>
              <w:bottom w:val="nil"/>
              <w:right w:val="nil"/>
            </w:tcBorders>
            <w:shd w:val="clear" w:color="auto" w:fill="auto"/>
            <w:vAlign w:val="bottom"/>
          </w:tcPr>
          <w:p w14:paraId="2C01B60F" w14:textId="0E49D64F"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26.34</w:t>
            </w:r>
          </w:p>
        </w:tc>
      </w:tr>
      <w:tr w:rsidR="00D96E02" w:rsidRPr="00B85290" w14:paraId="25005721" w14:textId="77777777" w:rsidTr="00D96E0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4" w:type="pct"/>
            <w:noWrap/>
            <w:hideMark/>
          </w:tcPr>
          <w:p w14:paraId="47A107D2" w14:textId="77777777" w:rsidR="00D96E02" w:rsidRPr="004F1C03" w:rsidRDefault="00D96E02" w:rsidP="00044F93">
            <w:pPr>
              <w:spacing w:after="0"/>
              <w:rPr>
                <w:rFonts w:ascii="Calibri" w:hAnsi="Calibri"/>
                <w:color w:val="000000"/>
                <w:sz w:val="20"/>
              </w:rPr>
            </w:pPr>
          </w:p>
        </w:tc>
        <w:tc>
          <w:tcPr>
            <w:tcW w:w="478" w:type="pct"/>
            <w:tcBorders>
              <w:right w:val="single" w:sz="4" w:space="0" w:color="auto"/>
            </w:tcBorders>
            <w:shd w:val="clear" w:color="auto" w:fill="auto"/>
            <w:noWrap/>
            <w:hideMark/>
          </w:tcPr>
          <w:p w14:paraId="07B5F196" w14:textId="29B7A735" w:rsidR="00D96E02" w:rsidRPr="004F1C03" w:rsidRDefault="00D96E02" w:rsidP="00044F93">
            <w:pPr>
              <w:spacing w:after="0"/>
              <w:cnfStyle w:val="000000100000" w:firstRow="0" w:lastRow="0" w:firstColumn="0" w:lastColumn="0" w:oddVBand="0" w:evenVBand="0" w:oddHBand="1" w:evenHBand="0" w:firstRowFirstColumn="0" w:firstRowLastColumn="0" w:lastRowFirstColumn="0" w:lastRowLastColumn="0"/>
              <w:rPr>
                <w:rFonts w:ascii="Calibri" w:hAnsi="Calibri"/>
                <w:i/>
                <w:color w:val="000000"/>
                <w:sz w:val="20"/>
              </w:rPr>
            </w:pPr>
            <w:proofErr w:type="spellStart"/>
            <w:r w:rsidRPr="004F1C03">
              <w:rPr>
                <w:rFonts w:ascii="Calibri" w:hAnsi="Calibri"/>
                <w:i/>
                <w:color w:val="000000"/>
                <w:sz w:val="20"/>
              </w:rPr>
              <w:t>incR</w:t>
            </w:r>
            <w:proofErr w:type="spellEnd"/>
          </w:p>
        </w:tc>
        <w:tc>
          <w:tcPr>
            <w:tcW w:w="292" w:type="pct"/>
            <w:tcBorders>
              <w:left w:val="single" w:sz="4" w:space="0" w:color="auto"/>
            </w:tcBorders>
            <w:shd w:val="clear" w:color="auto" w:fill="auto"/>
            <w:noWrap/>
            <w:vAlign w:val="bottom"/>
            <w:hideMark/>
          </w:tcPr>
          <w:p w14:paraId="6A01C95A" w14:textId="439108A5" w:rsidR="00D96E02" w:rsidRPr="00D96E02" w:rsidRDefault="00D96E02" w:rsidP="00F37B5D">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55.54</w:t>
            </w:r>
          </w:p>
        </w:tc>
        <w:tc>
          <w:tcPr>
            <w:tcW w:w="292" w:type="pct"/>
            <w:shd w:val="clear" w:color="auto" w:fill="auto"/>
            <w:vAlign w:val="bottom"/>
          </w:tcPr>
          <w:p w14:paraId="619674EF" w14:textId="234DBAA0" w:rsidR="00D96E02" w:rsidRPr="00D96E02" w:rsidRDefault="00D96E02" w:rsidP="00F37B5D">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81.50</w:t>
            </w:r>
          </w:p>
        </w:tc>
        <w:tc>
          <w:tcPr>
            <w:tcW w:w="292" w:type="pct"/>
            <w:shd w:val="clear" w:color="auto" w:fill="auto"/>
            <w:vAlign w:val="bottom"/>
          </w:tcPr>
          <w:p w14:paraId="6410DC99" w14:textId="49D9C47A" w:rsidR="00D96E02" w:rsidRPr="00D96E02" w:rsidRDefault="00D96E02" w:rsidP="00F37B5D">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102.78</w:t>
            </w:r>
          </w:p>
        </w:tc>
        <w:tc>
          <w:tcPr>
            <w:tcW w:w="381" w:type="pct"/>
            <w:shd w:val="clear" w:color="auto" w:fill="auto"/>
            <w:noWrap/>
            <w:vAlign w:val="bottom"/>
            <w:hideMark/>
          </w:tcPr>
          <w:p w14:paraId="75EBC95F" w14:textId="154D8FD7"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0.97</w:t>
            </w:r>
          </w:p>
        </w:tc>
        <w:tc>
          <w:tcPr>
            <w:tcW w:w="381" w:type="pct"/>
            <w:shd w:val="clear" w:color="auto" w:fill="auto"/>
            <w:noWrap/>
            <w:vAlign w:val="bottom"/>
            <w:hideMark/>
          </w:tcPr>
          <w:p w14:paraId="71994203" w14:textId="5591EBFC"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0.74</w:t>
            </w:r>
          </w:p>
        </w:tc>
        <w:tc>
          <w:tcPr>
            <w:tcW w:w="381" w:type="pct"/>
            <w:shd w:val="clear" w:color="auto" w:fill="auto"/>
            <w:noWrap/>
            <w:vAlign w:val="bottom"/>
            <w:hideMark/>
          </w:tcPr>
          <w:p w14:paraId="1F865AB6" w14:textId="42190E64"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sz w:val="18"/>
                <w:szCs w:val="18"/>
              </w:rPr>
            </w:pPr>
            <w:r w:rsidRPr="00D96E02">
              <w:rPr>
                <w:rFonts w:ascii="Calibri" w:hAnsi="Calibri"/>
                <w:color w:val="000000"/>
                <w:sz w:val="18"/>
                <w:szCs w:val="18"/>
              </w:rPr>
              <w:t>0.24</w:t>
            </w:r>
          </w:p>
        </w:tc>
        <w:tc>
          <w:tcPr>
            <w:tcW w:w="198" w:type="pct"/>
            <w:shd w:val="clear" w:color="auto" w:fill="auto"/>
            <w:noWrap/>
            <w:vAlign w:val="bottom"/>
            <w:hideMark/>
          </w:tcPr>
          <w:p w14:paraId="0052C812" w14:textId="3C293B82" w:rsidR="00D96E02" w:rsidRPr="00D96E02" w:rsidRDefault="00D96E02" w:rsidP="004F1C0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18"/>
                <w:szCs w:val="18"/>
              </w:rPr>
            </w:pPr>
            <w:r>
              <w:rPr>
                <w:rFonts w:ascii="Calibri" w:hAnsi="Calibri"/>
                <w:color w:val="000000"/>
                <w:sz w:val="18"/>
                <w:szCs w:val="18"/>
              </w:rPr>
              <w:t>2030</w:t>
            </w:r>
          </w:p>
        </w:tc>
        <w:tc>
          <w:tcPr>
            <w:tcW w:w="198" w:type="pct"/>
            <w:shd w:val="clear" w:color="auto" w:fill="auto"/>
            <w:vAlign w:val="bottom"/>
          </w:tcPr>
          <w:p w14:paraId="02D206C0" w14:textId="177D5495" w:rsidR="00D96E02" w:rsidRPr="00D96E02" w:rsidRDefault="00D96E02" w:rsidP="004F1C0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18"/>
                <w:szCs w:val="18"/>
              </w:rPr>
            </w:pPr>
            <w:r>
              <w:rPr>
                <w:rFonts w:ascii="Calibri" w:hAnsi="Calibri"/>
                <w:color w:val="000000"/>
                <w:sz w:val="18"/>
                <w:szCs w:val="18"/>
              </w:rPr>
              <w:t>2033</w:t>
            </w:r>
          </w:p>
        </w:tc>
        <w:tc>
          <w:tcPr>
            <w:tcW w:w="198" w:type="pct"/>
            <w:shd w:val="clear" w:color="auto" w:fill="auto"/>
            <w:vAlign w:val="bottom"/>
          </w:tcPr>
          <w:p w14:paraId="4E59ADAC" w14:textId="421E6246"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616870FE" w14:textId="5C9A394D"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7EC3B229" w14:textId="2CF0B230"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3496D2B2" w14:textId="34B21E9D"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92" w:type="pct"/>
            <w:shd w:val="clear" w:color="auto" w:fill="auto"/>
            <w:vAlign w:val="bottom"/>
          </w:tcPr>
          <w:p w14:paraId="191DBDA0" w14:textId="1E3D8137" w:rsidR="00D96E02" w:rsidRPr="00D96E02" w:rsidRDefault="00D96E02" w:rsidP="00F37B5D">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sz w:val="18"/>
                <w:szCs w:val="18"/>
              </w:rPr>
            </w:pPr>
            <w:r w:rsidRPr="00D96E02">
              <w:rPr>
                <w:rFonts w:ascii="Calibri" w:hAnsi="Calibri"/>
                <w:color w:val="000000"/>
                <w:sz w:val="18"/>
                <w:szCs w:val="18"/>
              </w:rPr>
              <w:t>25.39</w:t>
            </w:r>
          </w:p>
        </w:tc>
      </w:tr>
      <w:tr w:rsidR="00D96E02" w:rsidRPr="00B85290" w14:paraId="70C2C085" w14:textId="77777777" w:rsidTr="00D96E02">
        <w:trPr>
          <w:trHeight w:val="300"/>
        </w:trPr>
        <w:tc>
          <w:tcPr>
            <w:cnfStyle w:val="001000000000" w:firstRow="0" w:lastRow="0" w:firstColumn="1" w:lastColumn="0" w:oddVBand="0" w:evenVBand="0" w:oddHBand="0" w:evenHBand="0" w:firstRowFirstColumn="0" w:firstRowLastColumn="0" w:lastRowFirstColumn="0" w:lastRowLastColumn="0"/>
            <w:tcW w:w="964" w:type="pct"/>
            <w:noWrap/>
            <w:hideMark/>
          </w:tcPr>
          <w:p w14:paraId="191B42B7" w14:textId="77777777" w:rsidR="00D96E02" w:rsidRPr="004F1C03" w:rsidRDefault="00D96E02" w:rsidP="00044F93">
            <w:pPr>
              <w:spacing w:after="0"/>
              <w:rPr>
                <w:rFonts w:ascii="Calibri" w:hAnsi="Calibri"/>
                <w:color w:val="000000"/>
                <w:sz w:val="20"/>
              </w:rPr>
            </w:pPr>
          </w:p>
        </w:tc>
        <w:tc>
          <w:tcPr>
            <w:tcW w:w="478" w:type="pct"/>
            <w:tcBorders>
              <w:right w:val="single" w:sz="4" w:space="0" w:color="auto"/>
            </w:tcBorders>
            <w:shd w:val="clear" w:color="auto" w:fill="auto"/>
            <w:noWrap/>
            <w:hideMark/>
          </w:tcPr>
          <w:p w14:paraId="45DB2306" w14:textId="771255D6" w:rsidR="00D96E02" w:rsidRPr="004F1C03" w:rsidRDefault="00D96E02" w:rsidP="00044F93">
            <w:pPr>
              <w:spacing w:after="0"/>
              <w:cnfStyle w:val="000000000000" w:firstRow="0" w:lastRow="0" w:firstColumn="0" w:lastColumn="0" w:oddVBand="0" w:evenVBand="0" w:oddHBand="0" w:evenHBand="0" w:firstRowFirstColumn="0" w:firstRowLastColumn="0" w:lastRowFirstColumn="0" w:lastRowLastColumn="0"/>
              <w:rPr>
                <w:rFonts w:ascii="Calibri" w:hAnsi="Calibri"/>
                <w:i/>
                <w:color w:val="000000"/>
                <w:sz w:val="20"/>
              </w:rPr>
            </w:pPr>
            <w:r w:rsidRPr="004F1C03">
              <w:rPr>
                <w:rFonts w:ascii="Calibri" w:hAnsi="Calibri"/>
                <w:i/>
                <w:color w:val="000000"/>
                <w:sz w:val="20"/>
              </w:rPr>
              <w:t>0.5R</w:t>
            </w:r>
          </w:p>
        </w:tc>
        <w:tc>
          <w:tcPr>
            <w:tcW w:w="292" w:type="pct"/>
            <w:tcBorders>
              <w:left w:val="single" w:sz="4" w:space="0" w:color="auto"/>
            </w:tcBorders>
            <w:shd w:val="clear" w:color="auto" w:fill="auto"/>
            <w:noWrap/>
            <w:vAlign w:val="bottom"/>
            <w:hideMark/>
          </w:tcPr>
          <w:p w14:paraId="02DB6E08" w14:textId="0262749F" w:rsidR="00D96E02" w:rsidRPr="00D96E02" w:rsidRDefault="00D96E02" w:rsidP="00F37B5D">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18"/>
                <w:szCs w:val="18"/>
              </w:rPr>
            </w:pPr>
            <w:r w:rsidRPr="00D96E02">
              <w:rPr>
                <w:rFonts w:ascii="Calibri" w:hAnsi="Calibri"/>
                <w:color w:val="000000"/>
                <w:sz w:val="18"/>
                <w:szCs w:val="18"/>
              </w:rPr>
              <w:t>63.30</w:t>
            </w:r>
          </w:p>
        </w:tc>
        <w:tc>
          <w:tcPr>
            <w:tcW w:w="292" w:type="pct"/>
            <w:shd w:val="clear" w:color="auto" w:fill="auto"/>
            <w:vAlign w:val="bottom"/>
          </w:tcPr>
          <w:p w14:paraId="3718DC02" w14:textId="7FFCA1D2" w:rsidR="00D96E02" w:rsidRPr="00D96E02" w:rsidRDefault="00D96E02" w:rsidP="00F37B5D">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18"/>
                <w:szCs w:val="18"/>
              </w:rPr>
            </w:pPr>
            <w:r w:rsidRPr="00D96E02">
              <w:rPr>
                <w:rFonts w:ascii="Calibri" w:hAnsi="Calibri"/>
                <w:color w:val="000000"/>
                <w:sz w:val="18"/>
                <w:szCs w:val="18"/>
              </w:rPr>
              <w:t>169.91</w:t>
            </w:r>
          </w:p>
        </w:tc>
        <w:tc>
          <w:tcPr>
            <w:tcW w:w="292" w:type="pct"/>
            <w:shd w:val="clear" w:color="auto" w:fill="auto"/>
            <w:vAlign w:val="bottom"/>
          </w:tcPr>
          <w:p w14:paraId="4FBD0DEC" w14:textId="3223C1F9" w:rsidR="00D96E02" w:rsidRPr="00D96E02" w:rsidRDefault="00D96E02" w:rsidP="00F37B5D">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18"/>
                <w:szCs w:val="18"/>
              </w:rPr>
            </w:pPr>
            <w:r w:rsidRPr="00D96E02">
              <w:rPr>
                <w:rFonts w:ascii="Calibri" w:hAnsi="Calibri"/>
                <w:color w:val="000000"/>
                <w:sz w:val="18"/>
                <w:szCs w:val="18"/>
              </w:rPr>
              <w:t>161.00</w:t>
            </w:r>
          </w:p>
        </w:tc>
        <w:tc>
          <w:tcPr>
            <w:tcW w:w="381" w:type="pct"/>
            <w:shd w:val="clear" w:color="auto" w:fill="auto"/>
            <w:noWrap/>
            <w:vAlign w:val="bottom"/>
            <w:hideMark/>
          </w:tcPr>
          <w:p w14:paraId="22CBF55F" w14:textId="2D544BDE"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18"/>
                <w:szCs w:val="18"/>
              </w:rPr>
            </w:pPr>
            <w:r w:rsidRPr="00D96E02">
              <w:rPr>
                <w:rFonts w:ascii="Calibri" w:hAnsi="Calibri"/>
                <w:color w:val="000000"/>
                <w:sz w:val="18"/>
                <w:szCs w:val="18"/>
              </w:rPr>
              <w:t>0.61</w:t>
            </w:r>
          </w:p>
        </w:tc>
        <w:tc>
          <w:tcPr>
            <w:tcW w:w="381" w:type="pct"/>
            <w:shd w:val="clear" w:color="auto" w:fill="auto"/>
            <w:noWrap/>
            <w:vAlign w:val="bottom"/>
            <w:hideMark/>
          </w:tcPr>
          <w:p w14:paraId="059100CD" w14:textId="16396BC1"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18"/>
                <w:szCs w:val="18"/>
              </w:rPr>
            </w:pPr>
            <w:r w:rsidRPr="00D96E02">
              <w:rPr>
                <w:rFonts w:ascii="Calibri" w:hAnsi="Calibri"/>
                <w:color w:val="000000"/>
                <w:sz w:val="18"/>
                <w:szCs w:val="18"/>
              </w:rPr>
              <w:t>0.02</w:t>
            </w:r>
          </w:p>
        </w:tc>
        <w:tc>
          <w:tcPr>
            <w:tcW w:w="381" w:type="pct"/>
            <w:shd w:val="clear" w:color="auto" w:fill="auto"/>
            <w:noWrap/>
            <w:vAlign w:val="bottom"/>
            <w:hideMark/>
          </w:tcPr>
          <w:p w14:paraId="26D8704C" w14:textId="5634B2E4"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18"/>
                <w:szCs w:val="18"/>
              </w:rPr>
            </w:pPr>
            <w:r w:rsidRPr="00D96E02">
              <w:rPr>
                <w:rFonts w:ascii="Calibri" w:hAnsi="Calibri"/>
                <w:color w:val="000000"/>
                <w:sz w:val="18"/>
                <w:szCs w:val="18"/>
              </w:rPr>
              <w:t>0.03</w:t>
            </w:r>
          </w:p>
        </w:tc>
        <w:tc>
          <w:tcPr>
            <w:tcW w:w="198" w:type="pct"/>
            <w:shd w:val="clear" w:color="auto" w:fill="auto"/>
            <w:noWrap/>
            <w:vAlign w:val="bottom"/>
            <w:hideMark/>
          </w:tcPr>
          <w:p w14:paraId="5858D372" w14:textId="04770A6D" w:rsidR="00D96E02" w:rsidRPr="00D96E02" w:rsidRDefault="00D96E02" w:rsidP="004F1C0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18"/>
                <w:szCs w:val="18"/>
              </w:rPr>
            </w:pPr>
            <w:r>
              <w:rPr>
                <w:rFonts w:ascii="Calibri" w:hAnsi="Calibri"/>
                <w:color w:val="000000"/>
                <w:sz w:val="18"/>
                <w:szCs w:val="18"/>
              </w:rPr>
              <w:t>2019</w:t>
            </w:r>
          </w:p>
        </w:tc>
        <w:tc>
          <w:tcPr>
            <w:tcW w:w="198" w:type="pct"/>
            <w:shd w:val="clear" w:color="auto" w:fill="auto"/>
            <w:vAlign w:val="bottom"/>
          </w:tcPr>
          <w:p w14:paraId="62B4B353" w14:textId="78840546" w:rsidR="00D96E02" w:rsidRPr="00D96E02" w:rsidRDefault="00D96E02" w:rsidP="004F1C0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18"/>
                <w:szCs w:val="18"/>
              </w:rPr>
            </w:pPr>
            <w:r>
              <w:rPr>
                <w:rFonts w:ascii="Calibri" w:hAnsi="Calibri"/>
                <w:color w:val="000000"/>
                <w:sz w:val="18"/>
                <w:szCs w:val="18"/>
              </w:rPr>
              <w:t>2020</w:t>
            </w:r>
          </w:p>
        </w:tc>
        <w:tc>
          <w:tcPr>
            <w:tcW w:w="198" w:type="pct"/>
            <w:shd w:val="clear" w:color="auto" w:fill="auto"/>
            <w:vAlign w:val="bottom"/>
          </w:tcPr>
          <w:p w14:paraId="49505B1B" w14:textId="1998B606" w:rsidR="00D96E02" w:rsidRPr="00D96E02" w:rsidRDefault="00D96E02" w:rsidP="004F1C0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color w:val="7F7F7F" w:themeColor="text1" w:themeTint="80"/>
                <w:sz w:val="18"/>
                <w:szCs w:val="18"/>
              </w:rPr>
            </w:pPr>
            <w:r>
              <w:rPr>
                <w:rFonts w:ascii="Calibri" w:hAnsi="Calibri"/>
                <w:color w:val="000000"/>
                <w:sz w:val="18"/>
                <w:szCs w:val="18"/>
              </w:rPr>
              <w:t>2021</w:t>
            </w:r>
          </w:p>
        </w:tc>
        <w:tc>
          <w:tcPr>
            <w:tcW w:w="218" w:type="pct"/>
            <w:shd w:val="clear" w:color="auto" w:fill="auto"/>
            <w:vAlign w:val="bottom"/>
          </w:tcPr>
          <w:p w14:paraId="2AC4007D" w14:textId="40338AF4"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3C53818B" w14:textId="3DAC5668"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6A9D8BEF" w14:textId="7F057B54"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92" w:type="pct"/>
            <w:shd w:val="clear" w:color="auto" w:fill="auto"/>
            <w:vAlign w:val="bottom"/>
          </w:tcPr>
          <w:p w14:paraId="390E32E1" w14:textId="48705CA6" w:rsidR="00D96E02" w:rsidRPr="00D96E02" w:rsidRDefault="00D96E02" w:rsidP="00F37B5D">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18"/>
                <w:szCs w:val="18"/>
              </w:rPr>
            </w:pPr>
            <w:r w:rsidRPr="00D96E02">
              <w:rPr>
                <w:rFonts w:ascii="Calibri" w:hAnsi="Calibri"/>
                <w:color w:val="000000"/>
                <w:sz w:val="18"/>
                <w:szCs w:val="18"/>
              </w:rPr>
              <w:t>26.26</w:t>
            </w:r>
          </w:p>
        </w:tc>
      </w:tr>
      <w:tr w:rsidR="00D96E02" w:rsidRPr="00B85290" w14:paraId="603F80CE" w14:textId="77777777" w:rsidTr="00D96E0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4" w:type="pct"/>
            <w:tcBorders>
              <w:top w:val="single" w:sz="4" w:space="0" w:color="auto"/>
            </w:tcBorders>
            <w:noWrap/>
          </w:tcPr>
          <w:p w14:paraId="7A60A5E6" w14:textId="6340A150" w:rsidR="00D96E02" w:rsidRPr="004F1C03" w:rsidRDefault="00D96E02" w:rsidP="00044F93">
            <w:pPr>
              <w:spacing w:after="0"/>
              <w:rPr>
                <w:rFonts w:ascii="Calibri" w:hAnsi="Calibri"/>
                <w:color w:val="000000"/>
                <w:sz w:val="20"/>
              </w:rPr>
            </w:pPr>
            <w:r w:rsidRPr="004F1C03">
              <w:rPr>
                <w:rFonts w:ascii="Calibri" w:hAnsi="Calibri"/>
                <w:color w:val="000000"/>
                <w:sz w:val="20"/>
              </w:rPr>
              <w:t>Pulse M every 40 years</w:t>
            </w:r>
          </w:p>
        </w:tc>
        <w:tc>
          <w:tcPr>
            <w:tcW w:w="478" w:type="pct"/>
            <w:tcBorders>
              <w:top w:val="single" w:sz="4" w:space="0" w:color="auto"/>
              <w:right w:val="single" w:sz="4" w:space="0" w:color="auto"/>
            </w:tcBorders>
            <w:shd w:val="clear" w:color="auto" w:fill="auto"/>
            <w:noWrap/>
          </w:tcPr>
          <w:p w14:paraId="68C964DC" w14:textId="1A9AE8A4" w:rsidR="00D96E02" w:rsidRPr="004F1C03" w:rsidRDefault="00D96E02" w:rsidP="00044F93">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20"/>
              </w:rPr>
            </w:pPr>
            <w:r w:rsidRPr="004F1C03">
              <w:rPr>
                <w:rFonts w:ascii="Calibri" w:hAnsi="Calibri"/>
                <w:i/>
                <w:color w:val="000000"/>
                <w:sz w:val="20"/>
              </w:rPr>
              <w:t>0.16R</w:t>
            </w:r>
          </w:p>
        </w:tc>
        <w:tc>
          <w:tcPr>
            <w:tcW w:w="292" w:type="pct"/>
            <w:tcBorders>
              <w:top w:val="single" w:sz="4" w:space="0" w:color="auto"/>
              <w:left w:val="single" w:sz="4" w:space="0" w:color="auto"/>
            </w:tcBorders>
            <w:shd w:val="clear" w:color="auto" w:fill="auto"/>
            <w:noWrap/>
            <w:vAlign w:val="bottom"/>
          </w:tcPr>
          <w:p w14:paraId="112F32F4" w14:textId="2DE3ABF0" w:rsidR="00D96E02" w:rsidRPr="00D96E02" w:rsidRDefault="00D96E02" w:rsidP="00F37B5D">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55.58</w:t>
            </w:r>
          </w:p>
        </w:tc>
        <w:tc>
          <w:tcPr>
            <w:tcW w:w="292" w:type="pct"/>
            <w:tcBorders>
              <w:top w:val="single" w:sz="4" w:space="0" w:color="auto"/>
            </w:tcBorders>
            <w:shd w:val="clear" w:color="auto" w:fill="auto"/>
            <w:vAlign w:val="bottom"/>
          </w:tcPr>
          <w:p w14:paraId="5AC264C0" w14:textId="6D8AE5CE"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54.52</w:t>
            </w:r>
          </w:p>
        </w:tc>
        <w:tc>
          <w:tcPr>
            <w:tcW w:w="292" w:type="pct"/>
            <w:tcBorders>
              <w:top w:val="single" w:sz="4" w:space="0" w:color="auto"/>
            </w:tcBorders>
            <w:shd w:val="clear" w:color="auto" w:fill="auto"/>
            <w:vAlign w:val="bottom"/>
          </w:tcPr>
          <w:p w14:paraId="6E9FF6BC" w14:textId="653FC111"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50.74</w:t>
            </w:r>
          </w:p>
        </w:tc>
        <w:tc>
          <w:tcPr>
            <w:tcW w:w="381" w:type="pct"/>
            <w:tcBorders>
              <w:top w:val="single" w:sz="4" w:space="0" w:color="auto"/>
            </w:tcBorders>
            <w:shd w:val="clear" w:color="auto" w:fill="auto"/>
            <w:noWrap/>
            <w:vAlign w:val="bottom"/>
          </w:tcPr>
          <w:p w14:paraId="09C97419" w14:textId="4880202F"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0.97</w:t>
            </w:r>
          </w:p>
        </w:tc>
        <w:tc>
          <w:tcPr>
            <w:tcW w:w="381" w:type="pct"/>
            <w:tcBorders>
              <w:top w:val="single" w:sz="4" w:space="0" w:color="auto"/>
            </w:tcBorders>
            <w:shd w:val="clear" w:color="auto" w:fill="auto"/>
            <w:noWrap/>
            <w:vAlign w:val="bottom"/>
          </w:tcPr>
          <w:p w14:paraId="1077A8D8" w14:textId="4BA59DB8"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sz w:val="18"/>
                <w:szCs w:val="18"/>
              </w:rPr>
            </w:pPr>
            <w:r w:rsidRPr="00D96E02">
              <w:rPr>
                <w:rFonts w:ascii="Calibri" w:hAnsi="Calibri"/>
                <w:color w:val="000000"/>
                <w:sz w:val="18"/>
                <w:szCs w:val="18"/>
              </w:rPr>
              <w:t>0.98</w:t>
            </w:r>
          </w:p>
        </w:tc>
        <w:tc>
          <w:tcPr>
            <w:tcW w:w="381" w:type="pct"/>
            <w:tcBorders>
              <w:top w:val="single" w:sz="4" w:space="0" w:color="auto"/>
            </w:tcBorders>
            <w:shd w:val="clear" w:color="auto" w:fill="auto"/>
            <w:noWrap/>
            <w:vAlign w:val="bottom"/>
          </w:tcPr>
          <w:p w14:paraId="59951E10" w14:textId="474AFB2D"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
                <w:color w:val="000000"/>
                <w:sz w:val="18"/>
                <w:szCs w:val="18"/>
              </w:rPr>
            </w:pPr>
            <w:r w:rsidRPr="00D96E02">
              <w:rPr>
                <w:rFonts w:ascii="Calibri" w:hAnsi="Calibri"/>
                <w:color w:val="000000"/>
                <w:sz w:val="18"/>
                <w:szCs w:val="18"/>
              </w:rPr>
              <w:t>0.98</w:t>
            </w:r>
          </w:p>
        </w:tc>
        <w:tc>
          <w:tcPr>
            <w:tcW w:w="198" w:type="pct"/>
            <w:tcBorders>
              <w:top w:val="single" w:sz="4" w:space="0" w:color="auto"/>
            </w:tcBorders>
            <w:shd w:val="clear" w:color="auto" w:fill="auto"/>
            <w:noWrap/>
            <w:vAlign w:val="bottom"/>
          </w:tcPr>
          <w:p w14:paraId="48AF4379" w14:textId="72D69AC8"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198" w:type="pct"/>
            <w:tcBorders>
              <w:top w:val="single" w:sz="4" w:space="0" w:color="auto"/>
            </w:tcBorders>
            <w:shd w:val="clear" w:color="auto" w:fill="auto"/>
            <w:vAlign w:val="bottom"/>
          </w:tcPr>
          <w:p w14:paraId="06BC55DF" w14:textId="5801EBBE"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198" w:type="pct"/>
            <w:tcBorders>
              <w:top w:val="single" w:sz="4" w:space="0" w:color="auto"/>
            </w:tcBorders>
            <w:shd w:val="clear" w:color="auto" w:fill="auto"/>
            <w:vAlign w:val="bottom"/>
          </w:tcPr>
          <w:p w14:paraId="0237087C" w14:textId="73466980"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tcBorders>
              <w:top w:val="single" w:sz="4" w:space="0" w:color="auto"/>
            </w:tcBorders>
            <w:shd w:val="clear" w:color="auto" w:fill="auto"/>
            <w:vAlign w:val="bottom"/>
          </w:tcPr>
          <w:p w14:paraId="144D2091" w14:textId="0E12F940"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tcBorders>
              <w:top w:val="single" w:sz="4" w:space="0" w:color="auto"/>
            </w:tcBorders>
            <w:shd w:val="clear" w:color="auto" w:fill="auto"/>
            <w:vAlign w:val="bottom"/>
          </w:tcPr>
          <w:p w14:paraId="6DE711E6" w14:textId="1A11708D"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tcBorders>
              <w:top w:val="single" w:sz="4" w:space="0" w:color="auto"/>
            </w:tcBorders>
            <w:shd w:val="clear" w:color="auto" w:fill="auto"/>
            <w:vAlign w:val="bottom"/>
          </w:tcPr>
          <w:p w14:paraId="54A69060" w14:textId="653EC232"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92" w:type="pct"/>
            <w:tcBorders>
              <w:top w:val="single" w:sz="4" w:space="0" w:color="auto"/>
            </w:tcBorders>
            <w:shd w:val="clear" w:color="auto" w:fill="auto"/>
            <w:vAlign w:val="bottom"/>
          </w:tcPr>
          <w:p w14:paraId="14FD9B67" w14:textId="09B62E62" w:rsidR="00D96E02" w:rsidRPr="00D96E02" w:rsidRDefault="00D96E02" w:rsidP="00F37B5D">
            <w:pPr>
              <w:spacing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28.37</w:t>
            </w:r>
          </w:p>
        </w:tc>
      </w:tr>
      <w:tr w:rsidR="00D96E02" w:rsidRPr="00B85290" w14:paraId="13EFA4BF" w14:textId="77777777" w:rsidTr="00D96E02">
        <w:trPr>
          <w:trHeight w:val="349"/>
        </w:trPr>
        <w:tc>
          <w:tcPr>
            <w:cnfStyle w:val="001000000000" w:firstRow="0" w:lastRow="0" w:firstColumn="1" w:lastColumn="0" w:oddVBand="0" w:evenVBand="0" w:oddHBand="0" w:evenHBand="0" w:firstRowFirstColumn="0" w:firstRowLastColumn="0" w:lastRowFirstColumn="0" w:lastRowLastColumn="0"/>
            <w:tcW w:w="964" w:type="pct"/>
            <w:noWrap/>
          </w:tcPr>
          <w:p w14:paraId="7F3D3620" w14:textId="77777777" w:rsidR="00D96E02" w:rsidRPr="004F1C03" w:rsidRDefault="00D96E02" w:rsidP="00044F93">
            <w:pPr>
              <w:spacing w:after="0"/>
              <w:rPr>
                <w:rFonts w:ascii="Calibri" w:hAnsi="Calibri"/>
                <w:color w:val="000000"/>
                <w:sz w:val="20"/>
              </w:rPr>
            </w:pPr>
          </w:p>
        </w:tc>
        <w:tc>
          <w:tcPr>
            <w:tcW w:w="478" w:type="pct"/>
            <w:tcBorders>
              <w:right w:val="single" w:sz="4" w:space="0" w:color="auto"/>
            </w:tcBorders>
            <w:shd w:val="clear" w:color="auto" w:fill="auto"/>
            <w:noWrap/>
          </w:tcPr>
          <w:p w14:paraId="6A525AEA" w14:textId="5ADD88CE" w:rsidR="00D96E02" w:rsidRPr="004F1C03" w:rsidRDefault="00D96E02" w:rsidP="00044F93">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20"/>
              </w:rPr>
            </w:pPr>
            <w:proofErr w:type="spellStart"/>
            <w:r w:rsidRPr="004F1C03">
              <w:rPr>
                <w:rFonts w:ascii="Calibri" w:hAnsi="Calibri"/>
                <w:i/>
                <w:color w:val="000000"/>
                <w:sz w:val="20"/>
              </w:rPr>
              <w:t>incR</w:t>
            </w:r>
            <w:proofErr w:type="spellEnd"/>
          </w:p>
        </w:tc>
        <w:tc>
          <w:tcPr>
            <w:tcW w:w="292" w:type="pct"/>
            <w:tcBorders>
              <w:left w:val="single" w:sz="4" w:space="0" w:color="auto"/>
            </w:tcBorders>
            <w:shd w:val="clear" w:color="auto" w:fill="auto"/>
            <w:noWrap/>
            <w:vAlign w:val="bottom"/>
          </w:tcPr>
          <w:p w14:paraId="7476B56C" w14:textId="7C0F8E11" w:rsidR="00D96E02" w:rsidRPr="00D96E02" w:rsidRDefault="00D96E02" w:rsidP="00F37B5D">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18"/>
                <w:szCs w:val="18"/>
              </w:rPr>
            </w:pPr>
            <w:r w:rsidRPr="00D96E02">
              <w:rPr>
                <w:rFonts w:ascii="Calibri" w:hAnsi="Calibri"/>
                <w:color w:val="000000"/>
                <w:sz w:val="18"/>
                <w:szCs w:val="18"/>
              </w:rPr>
              <w:t>54.10</w:t>
            </w:r>
          </w:p>
        </w:tc>
        <w:tc>
          <w:tcPr>
            <w:tcW w:w="292" w:type="pct"/>
            <w:shd w:val="clear" w:color="auto" w:fill="auto"/>
            <w:vAlign w:val="bottom"/>
          </w:tcPr>
          <w:p w14:paraId="091AD817" w14:textId="1328A556" w:rsidR="00D96E02" w:rsidRPr="00D96E02" w:rsidRDefault="00D96E02" w:rsidP="00F37B5D">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18"/>
                <w:szCs w:val="18"/>
              </w:rPr>
            </w:pPr>
            <w:r w:rsidRPr="00D96E02">
              <w:rPr>
                <w:rFonts w:ascii="Calibri" w:hAnsi="Calibri"/>
                <w:color w:val="000000"/>
                <w:sz w:val="18"/>
                <w:szCs w:val="18"/>
              </w:rPr>
              <w:t>72.10</w:t>
            </w:r>
          </w:p>
        </w:tc>
        <w:tc>
          <w:tcPr>
            <w:tcW w:w="292" w:type="pct"/>
            <w:shd w:val="clear" w:color="auto" w:fill="auto"/>
            <w:vAlign w:val="bottom"/>
          </w:tcPr>
          <w:p w14:paraId="65E0948A" w14:textId="6B15C59D" w:rsidR="00D96E02" w:rsidRPr="00D96E02" w:rsidRDefault="00D96E02" w:rsidP="00F37B5D">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18"/>
                <w:szCs w:val="18"/>
              </w:rPr>
            </w:pPr>
            <w:r w:rsidRPr="00D96E02">
              <w:rPr>
                <w:rFonts w:ascii="Calibri" w:hAnsi="Calibri"/>
                <w:color w:val="000000"/>
                <w:sz w:val="18"/>
                <w:szCs w:val="18"/>
              </w:rPr>
              <w:t>95.14</w:t>
            </w:r>
          </w:p>
        </w:tc>
        <w:tc>
          <w:tcPr>
            <w:tcW w:w="381" w:type="pct"/>
            <w:shd w:val="clear" w:color="auto" w:fill="auto"/>
            <w:noWrap/>
            <w:vAlign w:val="bottom"/>
          </w:tcPr>
          <w:p w14:paraId="73AF5616" w14:textId="003C23F8"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0.96</w:t>
            </w:r>
          </w:p>
        </w:tc>
        <w:tc>
          <w:tcPr>
            <w:tcW w:w="381" w:type="pct"/>
            <w:shd w:val="clear" w:color="auto" w:fill="auto"/>
            <w:noWrap/>
            <w:vAlign w:val="bottom"/>
          </w:tcPr>
          <w:p w14:paraId="28866FAC" w14:textId="1586D1EE"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18"/>
                <w:szCs w:val="18"/>
              </w:rPr>
            </w:pPr>
            <w:r w:rsidRPr="00D96E02">
              <w:rPr>
                <w:rFonts w:ascii="Calibri" w:hAnsi="Calibri"/>
                <w:color w:val="000000"/>
                <w:sz w:val="18"/>
                <w:szCs w:val="18"/>
              </w:rPr>
              <w:t>0.76</w:t>
            </w:r>
          </w:p>
        </w:tc>
        <w:tc>
          <w:tcPr>
            <w:tcW w:w="381" w:type="pct"/>
            <w:shd w:val="clear" w:color="auto" w:fill="auto"/>
            <w:noWrap/>
            <w:vAlign w:val="bottom"/>
          </w:tcPr>
          <w:p w14:paraId="4876DFB1" w14:textId="09F3B121"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18"/>
                <w:szCs w:val="18"/>
              </w:rPr>
            </w:pPr>
            <w:r w:rsidRPr="00D96E02">
              <w:rPr>
                <w:rFonts w:ascii="Calibri" w:hAnsi="Calibri"/>
                <w:color w:val="000000"/>
                <w:sz w:val="18"/>
                <w:szCs w:val="18"/>
              </w:rPr>
              <w:t>0.39</w:t>
            </w:r>
          </w:p>
        </w:tc>
        <w:tc>
          <w:tcPr>
            <w:tcW w:w="198" w:type="pct"/>
            <w:shd w:val="clear" w:color="auto" w:fill="auto"/>
            <w:noWrap/>
            <w:vAlign w:val="bottom"/>
          </w:tcPr>
          <w:p w14:paraId="13706AB6" w14:textId="3844E4DC"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18"/>
                <w:szCs w:val="18"/>
              </w:rPr>
            </w:pPr>
            <w:r>
              <w:rPr>
                <w:rFonts w:ascii="Calibri" w:hAnsi="Calibri"/>
                <w:color w:val="000000"/>
                <w:sz w:val="18"/>
                <w:szCs w:val="18"/>
              </w:rPr>
              <w:t>2030</w:t>
            </w:r>
          </w:p>
        </w:tc>
        <w:tc>
          <w:tcPr>
            <w:tcW w:w="198" w:type="pct"/>
            <w:shd w:val="clear" w:color="auto" w:fill="auto"/>
            <w:vAlign w:val="bottom"/>
          </w:tcPr>
          <w:p w14:paraId="5ABA80B0" w14:textId="5B03E7C6"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198" w:type="pct"/>
            <w:shd w:val="clear" w:color="auto" w:fill="auto"/>
            <w:vAlign w:val="bottom"/>
          </w:tcPr>
          <w:p w14:paraId="3FE7BF19" w14:textId="7E9C11B2"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389AEFC9" w14:textId="296D0B78"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2AEDB35C" w14:textId="4494A48A"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7C0692E1" w14:textId="648BB619"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BFBFBF" w:themeColor="background1" w:themeShade="BF"/>
                <w:sz w:val="18"/>
                <w:szCs w:val="18"/>
              </w:rPr>
            </w:pPr>
            <w:r w:rsidRPr="00D96E02">
              <w:rPr>
                <w:rFonts w:ascii="Calibri" w:hAnsi="Calibri"/>
                <w:color w:val="BFBFBF" w:themeColor="background1" w:themeShade="BF"/>
                <w:sz w:val="18"/>
                <w:szCs w:val="18"/>
              </w:rPr>
              <w:t>NA</w:t>
            </w:r>
          </w:p>
        </w:tc>
        <w:tc>
          <w:tcPr>
            <w:tcW w:w="292" w:type="pct"/>
            <w:shd w:val="clear" w:color="auto" w:fill="auto"/>
            <w:vAlign w:val="bottom"/>
          </w:tcPr>
          <w:p w14:paraId="233DC65D" w14:textId="4AEDC9D7" w:rsidR="00D96E02" w:rsidRPr="00D96E02" w:rsidRDefault="00D96E02" w:rsidP="00F37B5D">
            <w:pPr>
              <w:spacing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color w:val="000000"/>
                <w:sz w:val="18"/>
                <w:szCs w:val="18"/>
              </w:rPr>
            </w:pPr>
            <w:r w:rsidRPr="00D96E02">
              <w:rPr>
                <w:rFonts w:ascii="Calibri" w:hAnsi="Calibri"/>
                <w:color w:val="000000"/>
                <w:sz w:val="18"/>
                <w:szCs w:val="18"/>
              </w:rPr>
              <w:t>27.95</w:t>
            </w:r>
          </w:p>
        </w:tc>
      </w:tr>
      <w:tr w:rsidR="00D96E02" w:rsidRPr="00B85290" w14:paraId="486286BC" w14:textId="77777777" w:rsidTr="00D96E02">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64" w:type="pct"/>
            <w:noWrap/>
            <w:hideMark/>
          </w:tcPr>
          <w:p w14:paraId="6B8FE762" w14:textId="64E3299B" w:rsidR="00D96E02" w:rsidRPr="004F1C03" w:rsidRDefault="00D96E02" w:rsidP="00044F93">
            <w:pPr>
              <w:spacing w:after="0"/>
              <w:rPr>
                <w:rFonts w:ascii="Calibri" w:hAnsi="Calibri"/>
                <w:color w:val="000000"/>
                <w:sz w:val="20"/>
              </w:rPr>
            </w:pPr>
          </w:p>
        </w:tc>
        <w:tc>
          <w:tcPr>
            <w:tcW w:w="478" w:type="pct"/>
            <w:tcBorders>
              <w:right w:val="single" w:sz="4" w:space="0" w:color="auto"/>
            </w:tcBorders>
            <w:shd w:val="clear" w:color="auto" w:fill="auto"/>
            <w:noWrap/>
            <w:hideMark/>
          </w:tcPr>
          <w:p w14:paraId="0AAC9D0E" w14:textId="580EB7B8" w:rsidR="00D96E02" w:rsidRPr="004F1C03" w:rsidRDefault="00D96E02" w:rsidP="00044F93">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20"/>
              </w:rPr>
            </w:pPr>
            <w:r w:rsidRPr="004F1C03">
              <w:rPr>
                <w:rFonts w:ascii="Calibri" w:hAnsi="Calibri"/>
                <w:i/>
                <w:color w:val="000000"/>
                <w:sz w:val="20"/>
              </w:rPr>
              <w:t>0.5R</w:t>
            </w:r>
          </w:p>
        </w:tc>
        <w:tc>
          <w:tcPr>
            <w:tcW w:w="292" w:type="pct"/>
            <w:tcBorders>
              <w:left w:val="single" w:sz="4" w:space="0" w:color="auto"/>
            </w:tcBorders>
            <w:shd w:val="clear" w:color="auto" w:fill="auto"/>
            <w:noWrap/>
            <w:vAlign w:val="bottom"/>
            <w:hideMark/>
          </w:tcPr>
          <w:p w14:paraId="1B11DEB5" w14:textId="7BA9EF26"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64.37</w:t>
            </w:r>
          </w:p>
        </w:tc>
        <w:tc>
          <w:tcPr>
            <w:tcW w:w="292" w:type="pct"/>
            <w:shd w:val="clear" w:color="auto" w:fill="auto"/>
            <w:vAlign w:val="bottom"/>
          </w:tcPr>
          <w:p w14:paraId="17997736" w14:textId="17068556"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150.22</w:t>
            </w:r>
          </w:p>
        </w:tc>
        <w:tc>
          <w:tcPr>
            <w:tcW w:w="292" w:type="pct"/>
            <w:shd w:val="clear" w:color="auto" w:fill="auto"/>
            <w:vAlign w:val="bottom"/>
          </w:tcPr>
          <w:p w14:paraId="757F0198" w14:textId="5E40F870"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146.03</w:t>
            </w:r>
          </w:p>
        </w:tc>
        <w:tc>
          <w:tcPr>
            <w:tcW w:w="381" w:type="pct"/>
            <w:shd w:val="clear" w:color="auto" w:fill="auto"/>
            <w:noWrap/>
            <w:vAlign w:val="bottom"/>
            <w:hideMark/>
          </w:tcPr>
          <w:p w14:paraId="246D2027" w14:textId="5D5BC412"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0.68</w:t>
            </w:r>
          </w:p>
        </w:tc>
        <w:tc>
          <w:tcPr>
            <w:tcW w:w="381" w:type="pct"/>
            <w:shd w:val="clear" w:color="auto" w:fill="auto"/>
            <w:noWrap/>
            <w:vAlign w:val="bottom"/>
            <w:hideMark/>
          </w:tcPr>
          <w:p w14:paraId="09773C6E" w14:textId="0C3AE203"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0.20</w:t>
            </w:r>
          </w:p>
        </w:tc>
        <w:tc>
          <w:tcPr>
            <w:tcW w:w="381" w:type="pct"/>
            <w:shd w:val="clear" w:color="auto" w:fill="auto"/>
            <w:noWrap/>
            <w:vAlign w:val="bottom"/>
            <w:hideMark/>
          </w:tcPr>
          <w:p w14:paraId="3E560DA5" w14:textId="120A9EB7" w:rsidR="00D96E02" w:rsidRPr="00D96E02" w:rsidRDefault="00D96E02" w:rsidP="00040E6F">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0.19</w:t>
            </w:r>
          </w:p>
        </w:tc>
        <w:tc>
          <w:tcPr>
            <w:tcW w:w="198" w:type="pct"/>
            <w:shd w:val="clear" w:color="auto" w:fill="auto"/>
            <w:noWrap/>
            <w:vAlign w:val="bottom"/>
            <w:hideMark/>
          </w:tcPr>
          <w:p w14:paraId="065649F0" w14:textId="4DB568E7"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color w:val="000000"/>
                <w:sz w:val="18"/>
                <w:szCs w:val="18"/>
              </w:rPr>
              <w:t>2019</w:t>
            </w:r>
          </w:p>
        </w:tc>
        <w:tc>
          <w:tcPr>
            <w:tcW w:w="198" w:type="pct"/>
            <w:shd w:val="clear" w:color="auto" w:fill="auto"/>
            <w:vAlign w:val="bottom"/>
          </w:tcPr>
          <w:p w14:paraId="375F2B3E" w14:textId="002193D8"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color w:val="000000"/>
                <w:sz w:val="18"/>
                <w:szCs w:val="18"/>
              </w:rPr>
              <w:t>2020</w:t>
            </w:r>
          </w:p>
        </w:tc>
        <w:tc>
          <w:tcPr>
            <w:tcW w:w="198" w:type="pct"/>
            <w:shd w:val="clear" w:color="auto" w:fill="auto"/>
            <w:vAlign w:val="bottom"/>
          </w:tcPr>
          <w:p w14:paraId="590AC60F" w14:textId="71714D38"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0D5D13CE" w14:textId="453247C9"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46CD7DF5" w14:textId="45A14A8D"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5465FBB7" w14:textId="786CCF48"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92" w:type="pct"/>
            <w:shd w:val="clear" w:color="auto" w:fill="auto"/>
            <w:vAlign w:val="bottom"/>
          </w:tcPr>
          <w:p w14:paraId="677681E8" w14:textId="4C44B808"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27.69</w:t>
            </w:r>
          </w:p>
        </w:tc>
      </w:tr>
      <w:tr w:rsidR="00D96E02" w:rsidRPr="00B85290" w14:paraId="0E9C0D8F" w14:textId="77777777" w:rsidTr="00D96E02">
        <w:trPr>
          <w:trHeight w:val="300"/>
        </w:trPr>
        <w:tc>
          <w:tcPr>
            <w:cnfStyle w:val="001000000000" w:firstRow="0" w:lastRow="0" w:firstColumn="1" w:lastColumn="0" w:oddVBand="0" w:evenVBand="0" w:oddHBand="0" w:evenHBand="0" w:firstRowFirstColumn="0" w:firstRowLastColumn="0" w:lastRowFirstColumn="0" w:lastRowLastColumn="0"/>
            <w:tcW w:w="964" w:type="pct"/>
            <w:tcBorders>
              <w:top w:val="single" w:sz="4" w:space="0" w:color="auto"/>
            </w:tcBorders>
            <w:noWrap/>
            <w:hideMark/>
          </w:tcPr>
          <w:p w14:paraId="06D7B1E4" w14:textId="3AA1783A" w:rsidR="00D96E02" w:rsidRPr="004F1C03" w:rsidRDefault="00D96E02" w:rsidP="00044F93">
            <w:pPr>
              <w:spacing w:after="0"/>
              <w:rPr>
                <w:rFonts w:ascii="Calibri" w:hAnsi="Calibri"/>
                <w:color w:val="000000"/>
                <w:sz w:val="20"/>
              </w:rPr>
            </w:pPr>
            <w:r w:rsidRPr="004F1C03">
              <w:rPr>
                <w:rFonts w:ascii="Calibri" w:hAnsi="Calibri"/>
                <w:color w:val="000000"/>
                <w:sz w:val="20"/>
              </w:rPr>
              <w:t>Pulse M every 20 years</w:t>
            </w:r>
          </w:p>
        </w:tc>
        <w:tc>
          <w:tcPr>
            <w:tcW w:w="478" w:type="pct"/>
            <w:tcBorders>
              <w:top w:val="single" w:sz="4" w:space="0" w:color="auto"/>
              <w:right w:val="single" w:sz="4" w:space="0" w:color="auto"/>
            </w:tcBorders>
            <w:shd w:val="clear" w:color="auto" w:fill="auto"/>
            <w:noWrap/>
            <w:hideMark/>
          </w:tcPr>
          <w:p w14:paraId="1BD03845" w14:textId="7D41696A" w:rsidR="00D96E02" w:rsidRPr="004F1C03" w:rsidRDefault="00D96E02" w:rsidP="00044F93">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20"/>
              </w:rPr>
            </w:pPr>
            <w:r w:rsidRPr="004F1C03">
              <w:rPr>
                <w:rFonts w:ascii="Calibri" w:hAnsi="Calibri"/>
                <w:i/>
                <w:color w:val="000000"/>
                <w:sz w:val="20"/>
              </w:rPr>
              <w:t>0.16R</w:t>
            </w:r>
          </w:p>
        </w:tc>
        <w:tc>
          <w:tcPr>
            <w:tcW w:w="292" w:type="pct"/>
            <w:tcBorders>
              <w:top w:val="single" w:sz="4" w:space="0" w:color="auto"/>
              <w:left w:val="single" w:sz="4" w:space="0" w:color="auto"/>
            </w:tcBorders>
            <w:shd w:val="clear" w:color="auto" w:fill="auto"/>
            <w:noWrap/>
            <w:vAlign w:val="bottom"/>
            <w:hideMark/>
          </w:tcPr>
          <w:p w14:paraId="1E0B6AA3" w14:textId="56A01A5D" w:rsidR="00D96E02" w:rsidRPr="00D96E02" w:rsidRDefault="00D96E02" w:rsidP="00F37B5D">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54.20</w:t>
            </w:r>
          </w:p>
        </w:tc>
        <w:tc>
          <w:tcPr>
            <w:tcW w:w="292" w:type="pct"/>
            <w:tcBorders>
              <w:top w:val="single" w:sz="4" w:space="0" w:color="auto"/>
            </w:tcBorders>
            <w:shd w:val="clear" w:color="auto" w:fill="auto"/>
            <w:vAlign w:val="bottom"/>
          </w:tcPr>
          <w:p w14:paraId="3706B234" w14:textId="0DCC9612" w:rsidR="00D96E02" w:rsidRPr="00D96E02" w:rsidRDefault="00D96E02" w:rsidP="00F37B5D">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49.19</w:t>
            </w:r>
          </w:p>
        </w:tc>
        <w:tc>
          <w:tcPr>
            <w:tcW w:w="292" w:type="pct"/>
            <w:tcBorders>
              <w:top w:val="single" w:sz="4" w:space="0" w:color="auto"/>
            </w:tcBorders>
            <w:shd w:val="clear" w:color="auto" w:fill="auto"/>
            <w:vAlign w:val="bottom"/>
          </w:tcPr>
          <w:p w14:paraId="16EF3734" w14:textId="05EC5F51" w:rsidR="00D96E02" w:rsidRPr="00D96E02" w:rsidRDefault="00D96E02" w:rsidP="00F37B5D">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42.07</w:t>
            </w:r>
          </w:p>
        </w:tc>
        <w:tc>
          <w:tcPr>
            <w:tcW w:w="381" w:type="pct"/>
            <w:tcBorders>
              <w:top w:val="single" w:sz="4" w:space="0" w:color="auto"/>
            </w:tcBorders>
            <w:shd w:val="clear" w:color="auto" w:fill="auto"/>
            <w:noWrap/>
            <w:vAlign w:val="bottom"/>
            <w:hideMark/>
          </w:tcPr>
          <w:p w14:paraId="72259636" w14:textId="2A2EE18F"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0.97</w:t>
            </w:r>
          </w:p>
        </w:tc>
        <w:tc>
          <w:tcPr>
            <w:tcW w:w="381" w:type="pct"/>
            <w:tcBorders>
              <w:top w:val="single" w:sz="4" w:space="0" w:color="auto"/>
            </w:tcBorders>
            <w:shd w:val="clear" w:color="auto" w:fill="auto"/>
            <w:noWrap/>
            <w:vAlign w:val="bottom"/>
            <w:hideMark/>
          </w:tcPr>
          <w:p w14:paraId="27008B08" w14:textId="275F47B2"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0.99</w:t>
            </w:r>
          </w:p>
        </w:tc>
        <w:tc>
          <w:tcPr>
            <w:tcW w:w="381" w:type="pct"/>
            <w:tcBorders>
              <w:top w:val="single" w:sz="4" w:space="0" w:color="auto"/>
            </w:tcBorders>
            <w:shd w:val="clear" w:color="auto" w:fill="auto"/>
            <w:noWrap/>
            <w:vAlign w:val="bottom"/>
            <w:hideMark/>
          </w:tcPr>
          <w:p w14:paraId="5AE27DA8" w14:textId="0BF948D2"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0.99</w:t>
            </w:r>
          </w:p>
        </w:tc>
        <w:tc>
          <w:tcPr>
            <w:tcW w:w="198" w:type="pct"/>
            <w:tcBorders>
              <w:top w:val="single" w:sz="4" w:space="0" w:color="auto"/>
            </w:tcBorders>
            <w:shd w:val="clear" w:color="auto" w:fill="auto"/>
            <w:noWrap/>
            <w:vAlign w:val="bottom"/>
            <w:hideMark/>
          </w:tcPr>
          <w:p w14:paraId="3DFB885F" w14:textId="32E38795"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198" w:type="pct"/>
            <w:tcBorders>
              <w:top w:val="single" w:sz="4" w:space="0" w:color="auto"/>
            </w:tcBorders>
            <w:shd w:val="clear" w:color="auto" w:fill="auto"/>
            <w:vAlign w:val="bottom"/>
          </w:tcPr>
          <w:p w14:paraId="75AB8564" w14:textId="54D277FA"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198" w:type="pct"/>
            <w:tcBorders>
              <w:top w:val="single" w:sz="4" w:space="0" w:color="auto"/>
            </w:tcBorders>
            <w:shd w:val="clear" w:color="auto" w:fill="auto"/>
            <w:vAlign w:val="bottom"/>
          </w:tcPr>
          <w:p w14:paraId="50294836" w14:textId="38C95FAC"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tcBorders>
              <w:top w:val="single" w:sz="4" w:space="0" w:color="auto"/>
            </w:tcBorders>
            <w:shd w:val="clear" w:color="auto" w:fill="auto"/>
            <w:vAlign w:val="bottom"/>
          </w:tcPr>
          <w:p w14:paraId="5AC41542" w14:textId="524EA4CB"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tcBorders>
              <w:top w:val="single" w:sz="4" w:space="0" w:color="auto"/>
            </w:tcBorders>
            <w:shd w:val="clear" w:color="auto" w:fill="auto"/>
            <w:vAlign w:val="bottom"/>
          </w:tcPr>
          <w:p w14:paraId="2F70766B" w14:textId="73DD3F47"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tcBorders>
              <w:top w:val="single" w:sz="4" w:space="0" w:color="auto"/>
            </w:tcBorders>
            <w:shd w:val="clear" w:color="auto" w:fill="auto"/>
            <w:vAlign w:val="bottom"/>
          </w:tcPr>
          <w:p w14:paraId="087BC0DD" w14:textId="454EC0BB"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92" w:type="pct"/>
            <w:tcBorders>
              <w:top w:val="single" w:sz="4" w:space="0" w:color="auto"/>
            </w:tcBorders>
            <w:shd w:val="clear" w:color="auto" w:fill="auto"/>
            <w:vAlign w:val="bottom"/>
          </w:tcPr>
          <w:p w14:paraId="0EA29789" w14:textId="57567040" w:rsidR="00D96E02" w:rsidRPr="00D96E02" w:rsidRDefault="00D96E02" w:rsidP="00040E6F">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27.03</w:t>
            </w:r>
          </w:p>
        </w:tc>
      </w:tr>
      <w:tr w:rsidR="00D96E02" w:rsidRPr="00B85290" w14:paraId="5517C9BE" w14:textId="77777777" w:rsidTr="00D96E0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4" w:type="pct"/>
            <w:noWrap/>
            <w:hideMark/>
          </w:tcPr>
          <w:p w14:paraId="13C0CF90" w14:textId="77777777" w:rsidR="00D96E02" w:rsidRPr="004F1C03" w:rsidRDefault="00D96E02" w:rsidP="00044F93">
            <w:pPr>
              <w:spacing w:after="0"/>
              <w:rPr>
                <w:rFonts w:ascii="Calibri" w:hAnsi="Calibri"/>
                <w:color w:val="000000"/>
                <w:sz w:val="20"/>
              </w:rPr>
            </w:pPr>
          </w:p>
        </w:tc>
        <w:tc>
          <w:tcPr>
            <w:tcW w:w="478" w:type="pct"/>
            <w:tcBorders>
              <w:right w:val="single" w:sz="4" w:space="0" w:color="auto"/>
            </w:tcBorders>
            <w:shd w:val="clear" w:color="auto" w:fill="auto"/>
            <w:noWrap/>
            <w:hideMark/>
          </w:tcPr>
          <w:p w14:paraId="66E78C05" w14:textId="353B63A9" w:rsidR="00D96E02" w:rsidRPr="004F1C03" w:rsidRDefault="00D96E02" w:rsidP="00044F93">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20"/>
              </w:rPr>
            </w:pPr>
            <w:proofErr w:type="spellStart"/>
            <w:r w:rsidRPr="004F1C03">
              <w:rPr>
                <w:rFonts w:ascii="Calibri" w:hAnsi="Calibri"/>
                <w:i/>
                <w:color w:val="000000"/>
                <w:sz w:val="20"/>
              </w:rPr>
              <w:t>incR</w:t>
            </w:r>
            <w:proofErr w:type="spellEnd"/>
          </w:p>
        </w:tc>
        <w:tc>
          <w:tcPr>
            <w:tcW w:w="292" w:type="pct"/>
            <w:tcBorders>
              <w:left w:val="single" w:sz="4" w:space="0" w:color="auto"/>
            </w:tcBorders>
            <w:shd w:val="clear" w:color="auto" w:fill="auto"/>
            <w:noWrap/>
            <w:vAlign w:val="bottom"/>
            <w:hideMark/>
          </w:tcPr>
          <w:p w14:paraId="5BF38B4F" w14:textId="282E1F4C" w:rsidR="00D96E02" w:rsidRPr="00D96E02" w:rsidRDefault="00D96E02" w:rsidP="00F37B5D">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52.70</w:t>
            </w:r>
          </w:p>
        </w:tc>
        <w:tc>
          <w:tcPr>
            <w:tcW w:w="292" w:type="pct"/>
            <w:shd w:val="clear" w:color="auto" w:fill="auto"/>
            <w:vAlign w:val="bottom"/>
          </w:tcPr>
          <w:p w14:paraId="29343A54" w14:textId="42731739" w:rsidR="00D96E02" w:rsidRPr="00D96E02" w:rsidRDefault="00D96E02" w:rsidP="00F37B5D">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66.58</w:t>
            </w:r>
          </w:p>
        </w:tc>
        <w:tc>
          <w:tcPr>
            <w:tcW w:w="292" w:type="pct"/>
            <w:shd w:val="clear" w:color="auto" w:fill="auto"/>
            <w:vAlign w:val="bottom"/>
          </w:tcPr>
          <w:p w14:paraId="53AE802E" w14:textId="6A48645A" w:rsidR="00D96E02" w:rsidRPr="00D96E02" w:rsidRDefault="00D96E02" w:rsidP="00F37B5D">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78.69</w:t>
            </w:r>
          </w:p>
        </w:tc>
        <w:tc>
          <w:tcPr>
            <w:tcW w:w="381" w:type="pct"/>
            <w:shd w:val="clear" w:color="auto" w:fill="auto"/>
            <w:noWrap/>
            <w:vAlign w:val="bottom"/>
            <w:hideMark/>
          </w:tcPr>
          <w:p w14:paraId="6878527B" w14:textId="5EC1E8B0"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0.96</w:t>
            </w:r>
          </w:p>
        </w:tc>
        <w:tc>
          <w:tcPr>
            <w:tcW w:w="381" w:type="pct"/>
            <w:shd w:val="clear" w:color="auto" w:fill="auto"/>
            <w:noWrap/>
            <w:vAlign w:val="bottom"/>
            <w:hideMark/>
          </w:tcPr>
          <w:p w14:paraId="6B01167E" w14:textId="73C8E58B" w:rsidR="00D96E02" w:rsidRPr="00D96E02" w:rsidRDefault="00D96E02" w:rsidP="00F37B5D">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0.79</w:t>
            </w:r>
          </w:p>
        </w:tc>
        <w:tc>
          <w:tcPr>
            <w:tcW w:w="381" w:type="pct"/>
            <w:shd w:val="clear" w:color="auto" w:fill="auto"/>
            <w:noWrap/>
            <w:vAlign w:val="bottom"/>
            <w:hideMark/>
          </w:tcPr>
          <w:p w14:paraId="23C8C980" w14:textId="11F2A78D"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0.49</w:t>
            </w:r>
          </w:p>
        </w:tc>
        <w:tc>
          <w:tcPr>
            <w:tcW w:w="198" w:type="pct"/>
            <w:shd w:val="clear" w:color="auto" w:fill="auto"/>
            <w:noWrap/>
            <w:vAlign w:val="bottom"/>
            <w:hideMark/>
          </w:tcPr>
          <w:p w14:paraId="68E6F25D" w14:textId="0DF42385"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2032</w:t>
            </w:r>
          </w:p>
        </w:tc>
        <w:tc>
          <w:tcPr>
            <w:tcW w:w="198" w:type="pct"/>
            <w:shd w:val="clear" w:color="auto" w:fill="auto"/>
            <w:vAlign w:val="bottom"/>
          </w:tcPr>
          <w:p w14:paraId="7EECC2D5" w14:textId="00179701"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198" w:type="pct"/>
            <w:shd w:val="clear" w:color="auto" w:fill="auto"/>
            <w:vAlign w:val="bottom"/>
          </w:tcPr>
          <w:p w14:paraId="5BFB588B" w14:textId="7CA132B1"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5480AD61" w14:textId="7D8CFCA1"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678836C1" w14:textId="26B4C466"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6FA9861E" w14:textId="33F6194F"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92" w:type="pct"/>
            <w:shd w:val="clear" w:color="auto" w:fill="auto"/>
            <w:vAlign w:val="bottom"/>
          </w:tcPr>
          <w:p w14:paraId="558B1E57" w14:textId="3CD77F9F" w:rsidR="00D96E02" w:rsidRPr="00D96E02" w:rsidRDefault="00D96E02" w:rsidP="00040E6F">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27.13</w:t>
            </w:r>
          </w:p>
        </w:tc>
      </w:tr>
      <w:tr w:rsidR="00D96E02" w:rsidRPr="00B85290" w14:paraId="4A3D5565" w14:textId="77777777" w:rsidTr="00D96E02">
        <w:trPr>
          <w:trHeight w:val="300"/>
        </w:trPr>
        <w:tc>
          <w:tcPr>
            <w:cnfStyle w:val="001000000000" w:firstRow="0" w:lastRow="0" w:firstColumn="1" w:lastColumn="0" w:oddVBand="0" w:evenVBand="0" w:oddHBand="0" w:evenHBand="0" w:firstRowFirstColumn="0" w:firstRowLastColumn="0" w:lastRowFirstColumn="0" w:lastRowLastColumn="0"/>
            <w:tcW w:w="964" w:type="pct"/>
            <w:noWrap/>
          </w:tcPr>
          <w:p w14:paraId="0CA36B92" w14:textId="0F680240" w:rsidR="00D96E02" w:rsidRPr="004F1C03" w:rsidRDefault="00D96E02" w:rsidP="00044F93">
            <w:pPr>
              <w:spacing w:after="0"/>
              <w:rPr>
                <w:rFonts w:ascii="Calibri" w:hAnsi="Calibri"/>
                <w:color w:val="000000"/>
                <w:sz w:val="20"/>
              </w:rPr>
            </w:pPr>
          </w:p>
        </w:tc>
        <w:tc>
          <w:tcPr>
            <w:tcW w:w="478" w:type="pct"/>
            <w:tcBorders>
              <w:right w:val="single" w:sz="4" w:space="0" w:color="auto"/>
            </w:tcBorders>
            <w:shd w:val="clear" w:color="auto" w:fill="auto"/>
            <w:noWrap/>
          </w:tcPr>
          <w:p w14:paraId="746288F1" w14:textId="20A522A3" w:rsidR="00D96E02" w:rsidRPr="004F1C03" w:rsidRDefault="00D96E02" w:rsidP="00044F93">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20"/>
              </w:rPr>
            </w:pPr>
            <w:r w:rsidRPr="004F1C03">
              <w:rPr>
                <w:rFonts w:ascii="Calibri" w:hAnsi="Calibri"/>
                <w:i/>
                <w:color w:val="000000"/>
                <w:sz w:val="20"/>
              </w:rPr>
              <w:t>0.5R</w:t>
            </w:r>
          </w:p>
        </w:tc>
        <w:tc>
          <w:tcPr>
            <w:tcW w:w="292" w:type="pct"/>
            <w:tcBorders>
              <w:left w:val="single" w:sz="4" w:space="0" w:color="auto"/>
            </w:tcBorders>
            <w:shd w:val="clear" w:color="auto" w:fill="auto"/>
            <w:noWrap/>
            <w:vAlign w:val="bottom"/>
          </w:tcPr>
          <w:p w14:paraId="032C7BA4" w14:textId="1CA059FE" w:rsidR="00D96E02" w:rsidRPr="00D96E02" w:rsidRDefault="00D96E02" w:rsidP="00F37B5D">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61.98</w:t>
            </w:r>
          </w:p>
        </w:tc>
        <w:tc>
          <w:tcPr>
            <w:tcW w:w="292" w:type="pct"/>
            <w:shd w:val="clear" w:color="auto" w:fill="auto"/>
            <w:vAlign w:val="bottom"/>
          </w:tcPr>
          <w:p w14:paraId="5C90003E" w14:textId="4B9CA797"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146.08</w:t>
            </w:r>
          </w:p>
        </w:tc>
        <w:tc>
          <w:tcPr>
            <w:tcW w:w="292" w:type="pct"/>
            <w:shd w:val="clear" w:color="auto" w:fill="auto"/>
            <w:vAlign w:val="bottom"/>
          </w:tcPr>
          <w:p w14:paraId="1B66372D" w14:textId="58E135CD"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123.37</w:t>
            </w:r>
          </w:p>
        </w:tc>
        <w:tc>
          <w:tcPr>
            <w:tcW w:w="381" w:type="pct"/>
            <w:shd w:val="clear" w:color="auto" w:fill="auto"/>
            <w:noWrap/>
            <w:vAlign w:val="bottom"/>
          </w:tcPr>
          <w:p w14:paraId="3B5F6C00" w14:textId="0B9D5DF1"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0.71</w:t>
            </w:r>
          </w:p>
        </w:tc>
        <w:tc>
          <w:tcPr>
            <w:tcW w:w="381" w:type="pct"/>
            <w:shd w:val="clear" w:color="auto" w:fill="auto"/>
            <w:noWrap/>
            <w:vAlign w:val="bottom"/>
          </w:tcPr>
          <w:p w14:paraId="56BF0DBF" w14:textId="6B4E8178" w:rsidR="00D96E02" w:rsidRPr="00D96E02" w:rsidRDefault="00D96E02" w:rsidP="00F37B5D">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0.29</w:t>
            </w:r>
          </w:p>
        </w:tc>
        <w:tc>
          <w:tcPr>
            <w:tcW w:w="381" w:type="pct"/>
            <w:shd w:val="clear" w:color="auto" w:fill="auto"/>
            <w:noWrap/>
            <w:vAlign w:val="bottom"/>
          </w:tcPr>
          <w:p w14:paraId="7A7F38BE" w14:textId="02136CEE"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0.28</w:t>
            </w:r>
          </w:p>
        </w:tc>
        <w:tc>
          <w:tcPr>
            <w:tcW w:w="198" w:type="pct"/>
            <w:shd w:val="clear" w:color="auto" w:fill="auto"/>
            <w:noWrap/>
            <w:vAlign w:val="bottom"/>
          </w:tcPr>
          <w:p w14:paraId="7DB0C17D" w14:textId="42E292E6"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color w:val="000000"/>
                <w:sz w:val="18"/>
                <w:szCs w:val="18"/>
              </w:rPr>
              <w:t>2019</w:t>
            </w:r>
          </w:p>
        </w:tc>
        <w:tc>
          <w:tcPr>
            <w:tcW w:w="198" w:type="pct"/>
            <w:shd w:val="clear" w:color="auto" w:fill="auto"/>
            <w:vAlign w:val="bottom"/>
          </w:tcPr>
          <w:p w14:paraId="00FBCAFB" w14:textId="12E1993F"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7F7F7F" w:themeColor="text1" w:themeTint="80"/>
                <w:sz w:val="18"/>
                <w:szCs w:val="18"/>
              </w:rPr>
            </w:pPr>
            <w:r>
              <w:rPr>
                <w:rFonts w:ascii="Calibri" w:hAnsi="Calibri"/>
                <w:color w:val="000000"/>
                <w:sz w:val="18"/>
                <w:szCs w:val="18"/>
              </w:rPr>
              <w:t>2030</w:t>
            </w:r>
          </w:p>
        </w:tc>
        <w:tc>
          <w:tcPr>
            <w:tcW w:w="198" w:type="pct"/>
            <w:shd w:val="clear" w:color="auto" w:fill="auto"/>
            <w:vAlign w:val="bottom"/>
          </w:tcPr>
          <w:p w14:paraId="56A6A851" w14:textId="02E9BD16"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529420EA" w14:textId="2AA36E9E"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17BF8F1F" w14:textId="15DE5680"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2AE25122" w14:textId="2FF400B0"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92" w:type="pct"/>
            <w:shd w:val="clear" w:color="auto" w:fill="auto"/>
            <w:vAlign w:val="bottom"/>
          </w:tcPr>
          <w:p w14:paraId="474F5A05" w14:textId="122FDE9A" w:rsidR="00D96E02" w:rsidRPr="00D96E02" w:rsidRDefault="00D96E02" w:rsidP="00040E6F">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28.76</w:t>
            </w:r>
          </w:p>
        </w:tc>
      </w:tr>
      <w:tr w:rsidR="00D96E02" w:rsidRPr="00B85290" w14:paraId="1471F645" w14:textId="77777777" w:rsidTr="00D96E0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4" w:type="pct"/>
            <w:tcBorders>
              <w:top w:val="single" w:sz="4" w:space="0" w:color="auto"/>
            </w:tcBorders>
            <w:noWrap/>
          </w:tcPr>
          <w:p w14:paraId="2E01ECE4" w14:textId="2A74B3A0" w:rsidR="00D96E02" w:rsidRPr="004F1C03" w:rsidRDefault="00D96E02" w:rsidP="00044F93">
            <w:pPr>
              <w:spacing w:after="0"/>
              <w:rPr>
                <w:rFonts w:ascii="Calibri" w:hAnsi="Calibri"/>
                <w:color w:val="000000"/>
                <w:sz w:val="20"/>
              </w:rPr>
            </w:pPr>
            <w:r w:rsidRPr="004F1C03">
              <w:rPr>
                <w:rFonts w:ascii="Calibri" w:hAnsi="Calibri"/>
                <w:color w:val="000000"/>
                <w:sz w:val="20"/>
              </w:rPr>
              <w:t xml:space="preserve">Pulse M 20 when </w:t>
            </w:r>
            <m:oMath>
              <m:r>
                <m:rPr>
                  <m:nor/>
                </m:rPr>
                <w:rPr>
                  <w:rFonts w:ascii="Cambria Math" w:hAnsi="Cambria Math"/>
                  <w:color w:val="000000"/>
                  <w:sz w:val="20"/>
                </w:rPr>
                <m:t xml:space="preserve">SSB &lt; </m:t>
              </m:r>
              <m:sSub>
                <m:sSubPr>
                  <m:ctrlPr>
                    <w:rPr>
                      <w:rFonts w:ascii="Cambria Math" w:eastAsia="Times New Roman" w:hAnsi="Cambria Math" w:cs="Times New Roman"/>
                      <w:iCs w:val="0"/>
                      <w:color w:val="000000"/>
                      <w:sz w:val="20"/>
                    </w:rPr>
                  </m:ctrlPr>
                </m:sSubPr>
                <m:e>
                  <m:r>
                    <m:rPr>
                      <m:nor/>
                    </m:rPr>
                    <w:rPr>
                      <w:rFonts w:ascii="Cambria Math" w:hAnsi="Cambria Math"/>
                      <w:color w:val="000000"/>
                      <w:sz w:val="20"/>
                    </w:rPr>
                    <m:t>B</m:t>
                  </m:r>
                </m:e>
                <m:sub>
                  <m:r>
                    <m:rPr>
                      <m:nor/>
                    </m:rPr>
                    <w:rPr>
                      <w:rFonts w:ascii="Cambria Math" w:hAnsi="Cambria Math"/>
                      <w:color w:val="000000"/>
                      <w:sz w:val="20"/>
                    </w:rPr>
                    <m:t>lim</m:t>
                  </m:r>
                </m:sub>
              </m:sSub>
            </m:oMath>
          </w:p>
        </w:tc>
        <w:tc>
          <w:tcPr>
            <w:tcW w:w="478" w:type="pct"/>
            <w:tcBorders>
              <w:top w:val="single" w:sz="4" w:space="0" w:color="auto"/>
              <w:right w:val="single" w:sz="4" w:space="0" w:color="auto"/>
            </w:tcBorders>
            <w:shd w:val="clear" w:color="auto" w:fill="auto"/>
            <w:noWrap/>
          </w:tcPr>
          <w:p w14:paraId="1AE9C192" w14:textId="7078EFCD" w:rsidR="00D96E02" w:rsidRPr="004F1C03" w:rsidRDefault="00D96E02" w:rsidP="00044F93">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20"/>
              </w:rPr>
            </w:pPr>
            <w:r w:rsidRPr="004F1C03">
              <w:rPr>
                <w:rFonts w:ascii="Calibri" w:hAnsi="Calibri"/>
                <w:i/>
                <w:color w:val="000000"/>
                <w:sz w:val="20"/>
              </w:rPr>
              <w:t>0.16R</w:t>
            </w:r>
          </w:p>
        </w:tc>
        <w:tc>
          <w:tcPr>
            <w:tcW w:w="292" w:type="pct"/>
            <w:tcBorders>
              <w:top w:val="single" w:sz="4" w:space="0" w:color="auto"/>
              <w:left w:val="single" w:sz="4" w:space="0" w:color="auto"/>
            </w:tcBorders>
            <w:shd w:val="clear" w:color="auto" w:fill="auto"/>
            <w:noWrap/>
            <w:vAlign w:val="bottom"/>
          </w:tcPr>
          <w:p w14:paraId="14B3B03E" w14:textId="703297F5" w:rsidR="00D96E02" w:rsidRPr="00D96E02" w:rsidRDefault="00D96E02" w:rsidP="00F37B5D">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54.20</w:t>
            </w:r>
          </w:p>
        </w:tc>
        <w:tc>
          <w:tcPr>
            <w:tcW w:w="292" w:type="pct"/>
            <w:tcBorders>
              <w:top w:val="single" w:sz="4" w:space="0" w:color="auto"/>
            </w:tcBorders>
            <w:shd w:val="clear" w:color="auto" w:fill="auto"/>
            <w:vAlign w:val="bottom"/>
          </w:tcPr>
          <w:p w14:paraId="4C7D08D3" w14:textId="768D7811" w:rsidR="00D96E02" w:rsidRPr="00D96E02" w:rsidRDefault="00D96E02" w:rsidP="00F37B5D">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49.19</w:t>
            </w:r>
          </w:p>
        </w:tc>
        <w:tc>
          <w:tcPr>
            <w:tcW w:w="292" w:type="pct"/>
            <w:tcBorders>
              <w:top w:val="single" w:sz="4" w:space="0" w:color="auto"/>
            </w:tcBorders>
            <w:shd w:val="clear" w:color="auto" w:fill="auto"/>
            <w:vAlign w:val="bottom"/>
          </w:tcPr>
          <w:p w14:paraId="73C8595F" w14:textId="4A3AB155" w:rsidR="00D96E02" w:rsidRPr="00D96E02" w:rsidRDefault="00D96E02" w:rsidP="00F37B5D">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42.07</w:t>
            </w:r>
          </w:p>
        </w:tc>
        <w:tc>
          <w:tcPr>
            <w:tcW w:w="381" w:type="pct"/>
            <w:tcBorders>
              <w:top w:val="single" w:sz="4" w:space="0" w:color="auto"/>
            </w:tcBorders>
            <w:shd w:val="clear" w:color="auto" w:fill="auto"/>
            <w:noWrap/>
            <w:vAlign w:val="bottom"/>
          </w:tcPr>
          <w:p w14:paraId="68197FBB" w14:textId="6A6E878A"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0.97</w:t>
            </w:r>
          </w:p>
        </w:tc>
        <w:tc>
          <w:tcPr>
            <w:tcW w:w="381" w:type="pct"/>
            <w:tcBorders>
              <w:top w:val="single" w:sz="4" w:space="0" w:color="auto"/>
            </w:tcBorders>
            <w:shd w:val="clear" w:color="auto" w:fill="auto"/>
            <w:noWrap/>
            <w:vAlign w:val="bottom"/>
          </w:tcPr>
          <w:p w14:paraId="35460A44" w14:textId="597D4B56"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0.99</w:t>
            </w:r>
          </w:p>
        </w:tc>
        <w:tc>
          <w:tcPr>
            <w:tcW w:w="381" w:type="pct"/>
            <w:tcBorders>
              <w:top w:val="single" w:sz="4" w:space="0" w:color="auto"/>
            </w:tcBorders>
            <w:shd w:val="clear" w:color="auto" w:fill="auto"/>
            <w:noWrap/>
            <w:vAlign w:val="bottom"/>
          </w:tcPr>
          <w:p w14:paraId="5B04AAAB" w14:textId="7F30980C"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0.99</w:t>
            </w:r>
          </w:p>
        </w:tc>
        <w:tc>
          <w:tcPr>
            <w:tcW w:w="198" w:type="pct"/>
            <w:tcBorders>
              <w:top w:val="single" w:sz="4" w:space="0" w:color="auto"/>
            </w:tcBorders>
            <w:shd w:val="clear" w:color="auto" w:fill="auto"/>
            <w:noWrap/>
            <w:vAlign w:val="bottom"/>
          </w:tcPr>
          <w:p w14:paraId="5D144566" w14:textId="451BD1A7"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198" w:type="pct"/>
            <w:tcBorders>
              <w:top w:val="single" w:sz="4" w:space="0" w:color="auto"/>
            </w:tcBorders>
            <w:shd w:val="clear" w:color="auto" w:fill="auto"/>
            <w:vAlign w:val="bottom"/>
          </w:tcPr>
          <w:p w14:paraId="6DB74DBE" w14:textId="503E7D4E"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198" w:type="pct"/>
            <w:tcBorders>
              <w:top w:val="single" w:sz="4" w:space="0" w:color="auto"/>
            </w:tcBorders>
            <w:shd w:val="clear" w:color="auto" w:fill="auto"/>
            <w:vAlign w:val="bottom"/>
          </w:tcPr>
          <w:p w14:paraId="2C2E5D3F" w14:textId="004E1A71"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tcBorders>
              <w:top w:val="single" w:sz="4" w:space="0" w:color="auto"/>
            </w:tcBorders>
            <w:shd w:val="clear" w:color="auto" w:fill="auto"/>
            <w:vAlign w:val="bottom"/>
          </w:tcPr>
          <w:p w14:paraId="09BC1108" w14:textId="28E2604B"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tcBorders>
              <w:top w:val="single" w:sz="4" w:space="0" w:color="auto"/>
            </w:tcBorders>
            <w:shd w:val="clear" w:color="auto" w:fill="auto"/>
            <w:vAlign w:val="bottom"/>
          </w:tcPr>
          <w:p w14:paraId="0EE61CE7" w14:textId="5F3CCB28"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tcBorders>
              <w:top w:val="single" w:sz="4" w:space="0" w:color="auto"/>
            </w:tcBorders>
            <w:shd w:val="clear" w:color="auto" w:fill="auto"/>
            <w:vAlign w:val="bottom"/>
          </w:tcPr>
          <w:p w14:paraId="2CEF77DA" w14:textId="5CA07208"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92" w:type="pct"/>
            <w:tcBorders>
              <w:top w:val="single" w:sz="4" w:space="0" w:color="auto"/>
            </w:tcBorders>
            <w:shd w:val="clear" w:color="auto" w:fill="auto"/>
            <w:vAlign w:val="bottom"/>
          </w:tcPr>
          <w:p w14:paraId="79D5A6EE" w14:textId="458D7CC0" w:rsidR="00D96E02" w:rsidRPr="00D96E02" w:rsidRDefault="00D96E02" w:rsidP="00040E6F">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27.03</w:t>
            </w:r>
          </w:p>
        </w:tc>
      </w:tr>
      <w:tr w:rsidR="00D96E02" w:rsidRPr="00B85290" w14:paraId="5132FBFA" w14:textId="77777777" w:rsidTr="00D96E02">
        <w:trPr>
          <w:trHeight w:val="300"/>
        </w:trPr>
        <w:tc>
          <w:tcPr>
            <w:cnfStyle w:val="001000000000" w:firstRow="0" w:lastRow="0" w:firstColumn="1" w:lastColumn="0" w:oddVBand="0" w:evenVBand="0" w:oddHBand="0" w:evenHBand="0" w:firstRowFirstColumn="0" w:firstRowLastColumn="0" w:lastRowFirstColumn="0" w:lastRowLastColumn="0"/>
            <w:tcW w:w="964" w:type="pct"/>
            <w:noWrap/>
            <w:hideMark/>
          </w:tcPr>
          <w:p w14:paraId="730167A4" w14:textId="1783BFDA" w:rsidR="00D96E02" w:rsidRPr="004F1C03" w:rsidRDefault="00D96E02" w:rsidP="00044F93">
            <w:pPr>
              <w:spacing w:after="0"/>
              <w:rPr>
                <w:rFonts w:ascii="Calibri" w:hAnsi="Calibri"/>
                <w:color w:val="000000"/>
                <w:sz w:val="20"/>
              </w:rPr>
            </w:pPr>
          </w:p>
        </w:tc>
        <w:tc>
          <w:tcPr>
            <w:tcW w:w="478" w:type="pct"/>
            <w:tcBorders>
              <w:right w:val="single" w:sz="4" w:space="0" w:color="auto"/>
            </w:tcBorders>
            <w:shd w:val="clear" w:color="auto" w:fill="auto"/>
            <w:noWrap/>
            <w:hideMark/>
          </w:tcPr>
          <w:p w14:paraId="17F1EFB9" w14:textId="5E9A0AC9" w:rsidR="00D96E02" w:rsidRPr="004F1C03" w:rsidRDefault="00D96E02" w:rsidP="00044F93">
            <w:pPr>
              <w:spacing w:after="0"/>
              <w:cnfStyle w:val="000000000000" w:firstRow="0" w:lastRow="0" w:firstColumn="0" w:lastColumn="0" w:oddVBand="0" w:evenVBand="0" w:oddHBand="0" w:evenHBand="0" w:firstRowFirstColumn="0" w:firstRowLastColumn="0" w:lastRowFirstColumn="0" w:lastRowLastColumn="0"/>
              <w:rPr>
                <w:rFonts w:ascii="Calibri" w:hAnsi="Calibri"/>
                <w:color w:val="000000"/>
                <w:sz w:val="20"/>
              </w:rPr>
            </w:pPr>
            <w:proofErr w:type="spellStart"/>
            <w:r w:rsidRPr="004F1C03">
              <w:rPr>
                <w:rFonts w:ascii="Calibri" w:hAnsi="Calibri"/>
                <w:i/>
                <w:color w:val="000000"/>
                <w:sz w:val="20"/>
              </w:rPr>
              <w:t>incR</w:t>
            </w:r>
            <w:proofErr w:type="spellEnd"/>
          </w:p>
        </w:tc>
        <w:tc>
          <w:tcPr>
            <w:tcW w:w="292" w:type="pct"/>
            <w:tcBorders>
              <w:left w:val="single" w:sz="4" w:space="0" w:color="auto"/>
            </w:tcBorders>
            <w:shd w:val="clear" w:color="auto" w:fill="auto"/>
            <w:noWrap/>
            <w:vAlign w:val="bottom"/>
            <w:hideMark/>
          </w:tcPr>
          <w:p w14:paraId="37864A79" w14:textId="4382D73F"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52.70</w:t>
            </w:r>
          </w:p>
        </w:tc>
        <w:tc>
          <w:tcPr>
            <w:tcW w:w="292" w:type="pct"/>
            <w:shd w:val="clear" w:color="auto" w:fill="auto"/>
            <w:vAlign w:val="bottom"/>
          </w:tcPr>
          <w:p w14:paraId="35E3DBA0" w14:textId="441B0919"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66.58</w:t>
            </w:r>
          </w:p>
        </w:tc>
        <w:tc>
          <w:tcPr>
            <w:tcW w:w="292" w:type="pct"/>
            <w:shd w:val="clear" w:color="auto" w:fill="auto"/>
            <w:vAlign w:val="bottom"/>
          </w:tcPr>
          <w:p w14:paraId="016D5089" w14:textId="0AD1ED7D"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79.57</w:t>
            </w:r>
          </w:p>
        </w:tc>
        <w:tc>
          <w:tcPr>
            <w:tcW w:w="381" w:type="pct"/>
            <w:shd w:val="clear" w:color="auto" w:fill="auto"/>
            <w:noWrap/>
            <w:vAlign w:val="bottom"/>
            <w:hideMark/>
          </w:tcPr>
          <w:p w14:paraId="59B74F37" w14:textId="7096E028"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0.96</w:t>
            </w:r>
          </w:p>
        </w:tc>
        <w:tc>
          <w:tcPr>
            <w:tcW w:w="381" w:type="pct"/>
            <w:shd w:val="clear" w:color="auto" w:fill="auto"/>
            <w:noWrap/>
            <w:vAlign w:val="bottom"/>
            <w:hideMark/>
          </w:tcPr>
          <w:p w14:paraId="6866DAB4" w14:textId="2A461EBE"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0.79</w:t>
            </w:r>
          </w:p>
        </w:tc>
        <w:tc>
          <w:tcPr>
            <w:tcW w:w="381" w:type="pct"/>
            <w:shd w:val="clear" w:color="auto" w:fill="auto"/>
            <w:noWrap/>
            <w:vAlign w:val="bottom"/>
            <w:hideMark/>
          </w:tcPr>
          <w:p w14:paraId="4CE11C02" w14:textId="6E1B1B4C"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0.48</w:t>
            </w:r>
          </w:p>
        </w:tc>
        <w:tc>
          <w:tcPr>
            <w:tcW w:w="198" w:type="pct"/>
            <w:shd w:val="clear" w:color="auto" w:fill="auto"/>
            <w:noWrap/>
            <w:vAlign w:val="bottom"/>
            <w:hideMark/>
          </w:tcPr>
          <w:p w14:paraId="72FC52CA" w14:textId="0A3AB5F0" w:rsidR="00D96E02" w:rsidRPr="00D96E02" w:rsidRDefault="00BF473C"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2032</w:t>
            </w:r>
          </w:p>
        </w:tc>
        <w:tc>
          <w:tcPr>
            <w:tcW w:w="198" w:type="pct"/>
            <w:shd w:val="clear" w:color="auto" w:fill="auto"/>
            <w:vAlign w:val="bottom"/>
          </w:tcPr>
          <w:p w14:paraId="5500F5F5" w14:textId="335123BF"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198" w:type="pct"/>
            <w:shd w:val="clear" w:color="auto" w:fill="auto"/>
            <w:vAlign w:val="bottom"/>
          </w:tcPr>
          <w:p w14:paraId="20E8AB78" w14:textId="6E7FE00F"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1906F0EA" w14:textId="7E1E37FF"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3A54FE13" w14:textId="70F81B44"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shd w:val="clear" w:color="auto" w:fill="auto"/>
            <w:vAlign w:val="bottom"/>
          </w:tcPr>
          <w:p w14:paraId="69A3FA2A" w14:textId="64CEF7C0"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92" w:type="pct"/>
            <w:shd w:val="clear" w:color="auto" w:fill="auto"/>
            <w:vAlign w:val="bottom"/>
          </w:tcPr>
          <w:p w14:paraId="52C1003D" w14:textId="6762EEBA" w:rsidR="00D96E02" w:rsidRPr="00D96E02" w:rsidRDefault="00D96E02" w:rsidP="00044F93">
            <w:pPr>
              <w:spacing w:after="0"/>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96E02">
              <w:rPr>
                <w:rFonts w:ascii="Calibri" w:hAnsi="Calibri"/>
                <w:color w:val="000000"/>
                <w:sz w:val="18"/>
                <w:szCs w:val="18"/>
              </w:rPr>
              <w:t>27.13</w:t>
            </w:r>
          </w:p>
        </w:tc>
      </w:tr>
      <w:tr w:rsidR="00D96E02" w:rsidRPr="00B85290" w14:paraId="61A3A820" w14:textId="77777777" w:rsidTr="00D96E0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4" w:type="pct"/>
            <w:tcBorders>
              <w:bottom w:val="single" w:sz="4" w:space="0" w:color="auto"/>
            </w:tcBorders>
            <w:noWrap/>
            <w:hideMark/>
          </w:tcPr>
          <w:p w14:paraId="2BF97B2A" w14:textId="317D5B78" w:rsidR="00D96E02" w:rsidRPr="004F1C03" w:rsidRDefault="00D96E02" w:rsidP="00044F93">
            <w:pPr>
              <w:spacing w:after="0"/>
              <w:rPr>
                <w:rFonts w:ascii="Calibri" w:hAnsi="Calibri"/>
                <w:color w:val="000000"/>
                <w:sz w:val="20"/>
              </w:rPr>
            </w:pPr>
          </w:p>
        </w:tc>
        <w:tc>
          <w:tcPr>
            <w:tcW w:w="478" w:type="pct"/>
            <w:tcBorders>
              <w:bottom w:val="single" w:sz="4" w:space="0" w:color="auto"/>
              <w:right w:val="single" w:sz="4" w:space="0" w:color="auto"/>
            </w:tcBorders>
            <w:shd w:val="clear" w:color="auto" w:fill="auto"/>
            <w:noWrap/>
            <w:hideMark/>
          </w:tcPr>
          <w:p w14:paraId="1CF6CFD4" w14:textId="51A89330" w:rsidR="00D96E02" w:rsidRPr="004F1C03" w:rsidRDefault="00D96E02" w:rsidP="00044F93">
            <w:pPr>
              <w:spacing w:after="0"/>
              <w:cnfStyle w:val="000000100000" w:firstRow="0" w:lastRow="0" w:firstColumn="0" w:lastColumn="0" w:oddVBand="0" w:evenVBand="0" w:oddHBand="1" w:evenHBand="0" w:firstRowFirstColumn="0" w:firstRowLastColumn="0" w:lastRowFirstColumn="0" w:lastRowLastColumn="0"/>
              <w:rPr>
                <w:rFonts w:ascii="Calibri" w:hAnsi="Calibri"/>
                <w:color w:val="000000"/>
                <w:sz w:val="20"/>
              </w:rPr>
            </w:pPr>
            <w:r w:rsidRPr="004F1C03">
              <w:rPr>
                <w:rFonts w:ascii="Calibri" w:hAnsi="Calibri"/>
                <w:i/>
                <w:color w:val="000000"/>
                <w:sz w:val="20"/>
              </w:rPr>
              <w:t>0.5R</w:t>
            </w:r>
          </w:p>
        </w:tc>
        <w:tc>
          <w:tcPr>
            <w:tcW w:w="292" w:type="pct"/>
            <w:tcBorders>
              <w:left w:val="single" w:sz="4" w:space="0" w:color="auto"/>
              <w:bottom w:val="single" w:sz="4" w:space="0" w:color="auto"/>
            </w:tcBorders>
            <w:shd w:val="clear" w:color="auto" w:fill="auto"/>
            <w:noWrap/>
            <w:vAlign w:val="bottom"/>
            <w:hideMark/>
          </w:tcPr>
          <w:p w14:paraId="438FBC20" w14:textId="4BA7A9FA" w:rsidR="00D96E02" w:rsidRPr="00D96E02" w:rsidRDefault="00D96E02" w:rsidP="00040E6F">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61.98</w:t>
            </w:r>
          </w:p>
        </w:tc>
        <w:tc>
          <w:tcPr>
            <w:tcW w:w="292" w:type="pct"/>
            <w:tcBorders>
              <w:bottom w:val="single" w:sz="4" w:space="0" w:color="auto"/>
            </w:tcBorders>
            <w:shd w:val="clear" w:color="auto" w:fill="auto"/>
            <w:vAlign w:val="bottom"/>
          </w:tcPr>
          <w:p w14:paraId="7C30F5BB" w14:textId="385455F9" w:rsidR="00D96E02" w:rsidRPr="00D96E02" w:rsidRDefault="00D96E02" w:rsidP="00040E6F">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155.45</w:t>
            </w:r>
          </w:p>
        </w:tc>
        <w:tc>
          <w:tcPr>
            <w:tcW w:w="292" w:type="pct"/>
            <w:tcBorders>
              <w:bottom w:val="single" w:sz="4" w:space="0" w:color="auto"/>
            </w:tcBorders>
            <w:shd w:val="clear" w:color="auto" w:fill="auto"/>
            <w:vAlign w:val="bottom"/>
          </w:tcPr>
          <w:p w14:paraId="7D500C87" w14:textId="57B026D5" w:rsidR="00D96E02" w:rsidRPr="00D96E02" w:rsidRDefault="00D96E02" w:rsidP="00040E6F">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141.39</w:t>
            </w:r>
          </w:p>
        </w:tc>
        <w:tc>
          <w:tcPr>
            <w:tcW w:w="381" w:type="pct"/>
            <w:tcBorders>
              <w:bottom w:val="single" w:sz="4" w:space="0" w:color="auto"/>
            </w:tcBorders>
            <w:shd w:val="clear" w:color="auto" w:fill="auto"/>
            <w:noWrap/>
            <w:vAlign w:val="bottom"/>
            <w:hideMark/>
          </w:tcPr>
          <w:p w14:paraId="02FD9227" w14:textId="5DE4692C"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0.71</w:t>
            </w:r>
          </w:p>
        </w:tc>
        <w:tc>
          <w:tcPr>
            <w:tcW w:w="381" w:type="pct"/>
            <w:tcBorders>
              <w:bottom w:val="single" w:sz="4" w:space="0" w:color="auto"/>
            </w:tcBorders>
            <w:shd w:val="clear" w:color="auto" w:fill="auto"/>
            <w:noWrap/>
            <w:vAlign w:val="bottom"/>
            <w:hideMark/>
          </w:tcPr>
          <w:p w14:paraId="54DCA66D" w14:textId="055C68A3"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0.22</w:t>
            </w:r>
          </w:p>
        </w:tc>
        <w:tc>
          <w:tcPr>
            <w:tcW w:w="381" w:type="pct"/>
            <w:tcBorders>
              <w:bottom w:val="single" w:sz="4" w:space="0" w:color="auto"/>
            </w:tcBorders>
            <w:shd w:val="clear" w:color="auto" w:fill="auto"/>
            <w:noWrap/>
            <w:vAlign w:val="bottom"/>
            <w:hideMark/>
          </w:tcPr>
          <w:p w14:paraId="2FE98FA6" w14:textId="023ACEA6"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0.13</w:t>
            </w:r>
          </w:p>
        </w:tc>
        <w:tc>
          <w:tcPr>
            <w:tcW w:w="198" w:type="pct"/>
            <w:tcBorders>
              <w:bottom w:val="single" w:sz="4" w:space="0" w:color="auto"/>
            </w:tcBorders>
            <w:shd w:val="clear" w:color="auto" w:fill="auto"/>
            <w:noWrap/>
            <w:vAlign w:val="bottom"/>
            <w:hideMark/>
          </w:tcPr>
          <w:p w14:paraId="2E389AF0" w14:textId="2C57358C" w:rsidR="00D96E02" w:rsidRPr="00D96E02" w:rsidRDefault="00BF473C"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color w:val="000000"/>
                <w:sz w:val="18"/>
                <w:szCs w:val="18"/>
              </w:rPr>
              <w:t>2019</w:t>
            </w:r>
          </w:p>
        </w:tc>
        <w:tc>
          <w:tcPr>
            <w:tcW w:w="198" w:type="pct"/>
            <w:tcBorders>
              <w:bottom w:val="single" w:sz="4" w:space="0" w:color="auto"/>
            </w:tcBorders>
            <w:shd w:val="clear" w:color="auto" w:fill="auto"/>
            <w:vAlign w:val="bottom"/>
          </w:tcPr>
          <w:p w14:paraId="4C9CB58A" w14:textId="6A5C274E" w:rsidR="00D96E02" w:rsidRPr="00D96E02" w:rsidRDefault="00BF473C"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7F7F7F" w:themeColor="text1" w:themeTint="80"/>
                <w:sz w:val="18"/>
                <w:szCs w:val="18"/>
              </w:rPr>
            </w:pPr>
            <w:r>
              <w:rPr>
                <w:rFonts w:ascii="Calibri" w:hAnsi="Calibri"/>
                <w:color w:val="000000"/>
                <w:sz w:val="18"/>
                <w:szCs w:val="18"/>
              </w:rPr>
              <w:t>2025</w:t>
            </w:r>
          </w:p>
        </w:tc>
        <w:tc>
          <w:tcPr>
            <w:tcW w:w="198" w:type="pct"/>
            <w:tcBorders>
              <w:bottom w:val="single" w:sz="4" w:space="0" w:color="auto"/>
            </w:tcBorders>
            <w:shd w:val="clear" w:color="auto" w:fill="auto"/>
            <w:vAlign w:val="bottom"/>
          </w:tcPr>
          <w:p w14:paraId="32ED4C7F" w14:textId="78289504"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tcBorders>
              <w:bottom w:val="single" w:sz="4" w:space="0" w:color="auto"/>
            </w:tcBorders>
            <w:shd w:val="clear" w:color="auto" w:fill="auto"/>
            <w:vAlign w:val="bottom"/>
          </w:tcPr>
          <w:p w14:paraId="549C640D" w14:textId="6DDE2303"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tcBorders>
              <w:bottom w:val="single" w:sz="4" w:space="0" w:color="auto"/>
            </w:tcBorders>
            <w:shd w:val="clear" w:color="auto" w:fill="auto"/>
            <w:vAlign w:val="bottom"/>
          </w:tcPr>
          <w:p w14:paraId="0EB71E3E" w14:textId="4D7B7A82"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18" w:type="pct"/>
            <w:tcBorders>
              <w:bottom w:val="single" w:sz="4" w:space="0" w:color="auto"/>
            </w:tcBorders>
            <w:shd w:val="clear" w:color="auto" w:fill="auto"/>
            <w:vAlign w:val="bottom"/>
          </w:tcPr>
          <w:p w14:paraId="220FE9FF" w14:textId="48907BEA" w:rsidR="00D96E02" w:rsidRPr="00D96E02" w:rsidRDefault="00D96E02" w:rsidP="00044F93">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color w:val="BFBFBF" w:themeColor="background1" w:themeShade="BF"/>
                <w:sz w:val="18"/>
                <w:szCs w:val="18"/>
              </w:rPr>
            </w:pPr>
            <w:r w:rsidRPr="00D96E02">
              <w:rPr>
                <w:rFonts w:ascii="Calibri" w:hAnsi="Calibri"/>
                <w:color w:val="BFBFBF" w:themeColor="background1" w:themeShade="BF"/>
                <w:sz w:val="18"/>
                <w:szCs w:val="18"/>
              </w:rPr>
              <w:t>NA</w:t>
            </w:r>
          </w:p>
        </w:tc>
        <w:tc>
          <w:tcPr>
            <w:tcW w:w="292" w:type="pct"/>
            <w:tcBorders>
              <w:bottom w:val="single" w:sz="4" w:space="0" w:color="auto"/>
            </w:tcBorders>
            <w:shd w:val="clear" w:color="auto" w:fill="auto"/>
            <w:vAlign w:val="bottom"/>
          </w:tcPr>
          <w:p w14:paraId="57909B53" w14:textId="02FB1B36" w:rsidR="00D96E02" w:rsidRPr="00D96E02" w:rsidRDefault="00D96E02" w:rsidP="00040E6F">
            <w:pPr>
              <w:spacing w:after="0"/>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D96E02">
              <w:rPr>
                <w:rFonts w:ascii="Calibri" w:hAnsi="Calibri"/>
                <w:color w:val="000000"/>
                <w:sz w:val="18"/>
                <w:szCs w:val="18"/>
              </w:rPr>
              <w:t>26.67</w:t>
            </w:r>
          </w:p>
        </w:tc>
      </w:tr>
    </w:tbl>
    <w:p w14:paraId="06F6A3EB" w14:textId="59373566" w:rsidR="003C7F2F" w:rsidRDefault="003C7F2F" w:rsidP="00A206A8">
      <w:pPr>
        <w:pStyle w:val="Caption"/>
      </w:pPr>
    </w:p>
    <w:p w14:paraId="4935FF39" w14:textId="70504F34" w:rsidR="00044F93" w:rsidRPr="00220180" w:rsidRDefault="00044F93" w:rsidP="00220180">
      <w:pPr>
        <w:pStyle w:val="Caption"/>
      </w:pPr>
      <w:r>
        <w:rPr>
          <w:b/>
        </w:rPr>
        <w:br w:type="page"/>
      </w:r>
    </w:p>
    <w:p w14:paraId="0CBBB8B6" w14:textId="77777777" w:rsidR="00236AA3" w:rsidRDefault="00236AA3" w:rsidP="00A206A8">
      <w:pPr>
        <w:pStyle w:val="Caption"/>
      </w:pPr>
    </w:p>
    <w:p w14:paraId="27A586E6" w14:textId="446526F6" w:rsidR="00E965B8" w:rsidRDefault="00E965B8" w:rsidP="00236AA3">
      <w:pPr>
        <w:spacing w:before="0" w:after="0"/>
        <w:jc w:val="center"/>
        <w:rPr>
          <w:rFonts w:cs="Arial"/>
        </w:rPr>
      </w:pPr>
      <w:r>
        <w:rPr>
          <w:rFonts w:cs="Arial"/>
          <w:noProof/>
          <w:lang w:val="en-US"/>
        </w:rPr>
        <w:drawing>
          <wp:inline distT="0" distB="0" distL="0" distR="0" wp14:anchorId="03719C17" wp14:editId="35C19133">
            <wp:extent cx="5398774" cy="53987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basedHCR-28Feb16.pdf"/>
                    <pic:cNvPicPr/>
                  </pic:nvPicPr>
                  <pic:blipFill>
                    <a:blip r:embed="rId206">
                      <a:extLst>
                        <a:ext uri="{28A0092B-C50C-407E-A947-70E740481C1C}">
                          <a14:useLocalDpi xmlns:a14="http://schemas.microsoft.com/office/drawing/2010/main" val="0"/>
                        </a:ext>
                      </a:extLst>
                    </a:blip>
                    <a:stretch>
                      <a:fillRect/>
                    </a:stretch>
                  </pic:blipFill>
                  <pic:spPr>
                    <a:xfrm>
                      <a:off x="0" y="0"/>
                      <a:ext cx="5398774" cy="5398774"/>
                    </a:xfrm>
                    <a:prstGeom prst="rect">
                      <a:avLst/>
                    </a:prstGeom>
                  </pic:spPr>
                </pic:pic>
              </a:graphicData>
            </a:graphic>
          </wp:inline>
        </w:drawing>
      </w:r>
    </w:p>
    <w:p w14:paraId="372E3E2A" w14:textId="591D279C" w:rsidR="00342FA6" w:rsidRPr="00342FA6" w:rsidRDefault="00747A63" w:rsidP="00A206A8">
      <w:pPr>
        <w:pStyle w:val="Caption"/>
        <w:rPr>
          <w:b/>
        </w:rPr>
      </w:pPr>
      <w:bookmarkStart w:id="42" w:name="_Toc335915443"/>
      <w:r w:rsidRPr="00951C33">
        <w:t>Figure</w:t>
      </w:r>
      <w:r w:rsidR="0099181A">
        <w:t xml:space="preserve"> </w:t>
      </w:r>
      <w:r w:rsidR="002E065B">
        <w:fldChar w:fldCharType="begin"/>
      </w:r>
      <w:r w:rsidR="002E065B">
        <w:instrText xml:space="preserve"> SEQ Figure \* ARABIC </w:instrText>
      </w:r>
      <w:r w:rsidR="002E065B">
        <w:fldChar w:fldCharType="separate"/>
      </w:r>
      <w:r w:rsidR="002A259D">
        <w:rPr>
          <w:noProof/>
        </w:rPr>
        <w:t>1</w:t>
      </w:r>
      <w:r w:rsidR="002E065B">
        <w:rPr>
          <w:noProof/>
        </w:rPr>
        <w:fldChar w:fldCharType="end"/>
      </w:r>
      <w:r w:rsidRPr="00951C33">
        <w:t xml:space="preserve">. </w:t>
      </w:r>
      <w:r w:rsidR="00342FA6">
        <w:t>The h</w:t>
      </w:r>
      <w:r w:rsidR="00C61BF0">
        <w:t>arvest control rule (HCR) defined in section 2.</w:t>
      </w:r>
      <w:r w:rsidR="00342FA6">
        <w:t xml:space="preserve">2.3, with a </w:t>
      </w:r>
      <w:r w:rsidR="003B1B2A">
        <w:t>constant target fishing</w:t>
      </w:r>
      <w:r w:rsidR="00342FA6">
        <w:t xml:space="preserve"> mortality F</w:t>
      </w:r>
      <w:r w:rsidR="003B1B2A">
        <w:t xml:space="preserve"> = 0.18</w:t>
      </w:r>
      <w:r w:rsidR="00342FA6">
        <w:t>.</w:t>
      </w:r>
      <w:bookmarkEnd w:id="42"/>
      <w:r w:rsidR="00342FA6">
        <w:br w:type="page"/>
      </w:r>
    </w:p>
    <w:p w14:paraId="4520A7C4" w14:textId="1440D35B" w:rsidR="00342FA6" w:rsidRDefault="00342FA6" w:rsidP="007F4D4D">
      <w:pPr>
        <w:spacing w:before="0" w:after="0"/>
        <w:jc w:val="center"/>
        <w:rPr>
          <w:rFonts w:cs="Arial"/>
          <w:b/>
          <w:bCs/>
          <w:color w:val="4F81BD" w:themeColor="accent1"/>
          <w:sz w:val="20"/>
          <w:szCs w:val="18"/>
        </w:rPr>
      </w:pPr>
    </w:p>
    <w:p w14:paraId="0AAB1D39" w14:textId="226914A4" w:rsidR="00342FA6" w:rsidRPr="00342FA6" w:rsidRDefault="00342FA6" w:rsidP="005406F2">
      <w:pPr>
        <w:pStyle w:val="Caption"/>
        <w:jc w:val="center"/>
      </w:pPr>
      <w:r>
        <w:rPr>
          <w:noProof/>
          <w:lang w:val="en-US"/>
        </w:rPr>
        <w:drawing>
          <wp:inline distT="0" distB="0" distL="0" distR="0" wp14:anchorId="2B75FE11" wp14:editId="38A8DDDF">
            <wp:extent cx="5647037" cy="56470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basedHCR-28Feb16.pdf"/>
                    <pic:cNvPicPr/>
                  </pic:nvPicPr>
                  <pic:blipFill>
                    <a:blip r:embed="rId207">
                      <a:extLst>
                        <a:ext uri="{28A0092B-C50C-407E-A947-70E740481C1C}">
                          <a14:useLocalDpi xmlns:a14="http://schemas.microsoft.com/office/drawing/2010/main" val="0"/>
                        </a:ext>
                      </a:extLst>
                    </a:blip>
                    <a:stretch>
                      <a:fillRect/>
                    </a:stretch>
                  </pic:blipFill>
                  <pic:spPr>
                    <a:xfrm>
                      <a:off x="0" y="0"/>
                      <a:ext cx="5647037" cy="5647037"/>
                    </a:xfrm>
                    <a:prstGeom prst="rect">
                      <a:avLst/>
                    </a:prstGeom>
                  </pic:spPr>
                </pic:pic>
              </a:graphicData>
            </a:graphic>
          </wp:inline>
        </w:drawing>
      </w:r>
    </w:p>
    <w:p w14:paraId="618CCAB4" w14:textId="735F1227" w:rsidR="00342FA6" w:rsidRPr="00342FA6" w:rsidRDefault="00342FA6" w:rsidP="00342FA6">
      <w:pPr>
        <w:sectPr w:rsidR="00342FA6" w:rsidRPr="00342FA6" w:rsidSect="00AA48C7">
          <w:pgSz w:w="15840" w:h="12240" w:orient="landscape"/>
          <w:pgMar w:top="1080" w:right="1440" w:bottom="1080" w:left="1440" w:header="720" w:footer="744" w:gutter="0"/>
          <w:cols w:space="720"/>
          <w:docGrid w:linePitch="299"/>
        </w:sectPr>
      </w:pPr>
      <w:bookmarkStart w:id="43" w:name="_Toc335915444"/>
      <w:r w:rsidRPr="00342FA6">
        <w:rPr>
          <w:sz w:val="20"/>
        </w:rPr>
        <w:t xml:space="preserve">Figure </w:t>
      </w:r>
      <w:r w:rsidRPr="00342FA6">
        <w:rPr>
          <w:sz w:val="20"/>
        </w:rPr>
        <w:fldChar w:fldCharType="begin"/>
      </w:r>
      <w:r w:rsidRPr="00342FA6">
        <w:rPr>
          <w:sz w:val="20"/>
        </w:rPr>
        <w:instrText xml:space="preserve"> SEQ Figure \* ARABIC </w:instrText>
      </w:r>
      <w:r w:rsidRPr="00342FA6">
        <w:rPr>
          <w:sz w:val="20"/>
        </w:rPr>
        <w:fldChar w:fldCharType="separate"/>
      </w:r>
      <w:r w:rsidR="002A259D">
        <w:rPr>
          <w:noProof/>
          <w:sz w:val="20"/>
        </w:rPr>
        <w:t>2</w:t>
      </w:r>
      <w:r w:rsidRPr="00342FA6">
        <w:rPr>
          <w:sz w:val="20"/>
        </w:rPr>
        <w:fldChar w:fldCharType="end"/>
      </w:r>
      <w:r w:rsidRPr="00342FA6">
        <w:rPr>
          <w:rFonts w:cs="Arial"/>
          <w:sz w:val="20"/>
        </w:rPr>
        <w:t xml:space="preserve">. </w:t>
      </w:r>
      <w:r>
        <w:rPr>
          <w:rFonts w:cs="Arial"/>
          <w:sz w:val="20"/>
        </w:rPr>
        <w:t>Total Allowable Catch estimated by using the HCR</w:t>
      </w:r>
      <w:r w:rsidRPr="00342FA6">
        <w:rPr>
          <w:rFonts w:cs="Arial"/>
          <w:sz w:val="20"/>
        </w:rPr>
        <w:t xml:space="preserve"> defined in section 2.2.3</w:t>
      </w:r>
      <w:r w:rsidR="00C019D6">
        <w:rPr>
          <w:rFonts w:cs="Arial"/>
          <w:sz w:val="20"/>
        </w:rPr>
        <w:t xml:space="preserve"> and shown in Figure 1</w:t>
      </w:r>
      <w:r>
        <w:rPr>
          <w:rFonts w:cs="Arial"/>
          <w:sz w:val="20"/>
        </w:rPr>
        <w:t>.</w:t>
      </w:r>
      <w:r w:rsidRPr="00342FA6">
        <w:rPr>
          <w:rFonts w:cs="Arial"/>
          <w:sz w:val="20"/>
        </w:rPr>
        <w:t xml:space="preserve"> </w:t>
      </w:r>
      <w:r w:rsidR="00C019D6">
        <w:rPr>
          <w:rFonts w:cs="Arial"/>
          <w:sz w:val="20"/>
        </w:rPr>
        <w:t xml:space="preserve">The thin blue line shows the TAC as given by the </w:t>
      </w:r>
      <w:proofErr w:type="spellStart"/>
      <w:r w:rsidR="00C019D6">
        <w:rPr>
          <w:rFonts w:cs="Arial"/>
          <w:sz w:val="20"/>
        </w:rPr>
        <w:t>noMaxTAC</w:t>
      </w:r>
      <w:proofErr w:type="spellEnd"/>
      <w:r w:rsidR="00C019D6">
        <w:rPr>
          <w:rFonts w:cs="Arial"/>
          <w:sz w:val="20"/>
        </w:rPr>
        <w:t xml:space="preserve"> management procedure, and the thin black stepped lines show the TAC ceilings defined by the </w:t>
      </w:r>
      <w:proofErr w:type="spellStart"/>
      <w:r w:rsidR="00C019D6">
        <w:rPr>
          <w:rFonts w:cs="Arial"/>
          <w:sz w:val="20"/>
        </w:rPr>
        <w:t>maxTAC</w:t>
      </w:r>
      <w:proofErr w:type="spellEnd"/>
      <w:r w:rsidR="00C019D6">
        <w:rPr>
          <w:rFonts w:cs="Arial"/>
          <w:sz w:val="20"/>
        </w:rPr>
        <w:t xml:space="preserve"> rule</w:t>
      </w:r>
      <w:r w:rsidR="00E84F81">
        <w:rPr>
          <w:rFonts w:cs="Arial"/>
          <w:sz w:val="20"/>
        </w:rPr>
        <w:t>.</w:t>
      </w:r>
      <w:bookmarkEnd w:id="43"/>
    </w:p>
    <w:p w14:paraId="71704A0B" w14:textId="77777777" w:rsidR="00FA520A" w:rsidRDefault="00FA520A" w:rsidP="00A206A8">
      <w:pPr>
        <w:pStyle w:val="Caption"/>
      </w:pPr>
      <w:r>
        <w:rPr>
          <w:noProof/>
          <w:lang w:val="en-US"/>
        </w:rPr>
        <w:lastRenderedPageBreak/>
        <w:drawing>
          <wp:inline distT="0" distB="0" distL="0" distR="0" wp14:anchorId="4A7AB6D4" wp14:editId="63892665">
            <wp:extent cx="5985584" cy="31892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ajbenson:Dropbox:Landmark:DFO:Herring:Candidate Ref Points:CSAS MS:figs:M_envelope.pdf"/>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985584" cy="318923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4502BF2" w14:textId="7BD58C77" w:rsidR="00FA520A" w:rsidRDefault="00FA520A" w:rsidP="00A206A8">
      <w:pPr>
        <w:pStyle w:val="Caption"/>
      </w:pPr>
      <w:bookmarkStart w:id="44" w:name="_Toc335915445"/>
      <w:r w:rsidRPr="005E1B81">
        <w:t xml:space="preserve">Figure </w:t>
      </w:r>
      <w:r w:rsidR="002E065B">
        <w:fldChar w:fldCharType="begin"/>
      </w:r>
      <w:r w:rsidR="002E065B">
        <w:instrText xml:space="preserve"> SEQ Figure \* ARABIC </w:instrText>
      </w:r>
      <w:r w:rsidR="002E065B">
        <w:fldChar w:fldCharType="separate"/>
      </w:r>
      <w:r w:rsidR="002A259D">
        <w:rPr>
          <w:noProof/>
        </w:rPr>
        <w:t>3</w:t>
      </w:r>
      <w:r w:rsidR="002E065B">
        <w:rPr>
          <w:noProof/>
        </w:rPr>
        <w:fldChar w:fldCharType="end"/>
      </w:r>
      <w:r w:rsidRPr="005E1B81">
        <w:t xml:space="preserve">. Time series plots of outputs from the three models NCAM, </w:t>
      </w:r>
      <w:proofErr w:type="spellStart"/>
      <w:r w:rsidRPr="005E1B81">
        <w:t>AM</w:t>
      </w:r>
      <w:r w:rsidRPr="005E1B81">
        <w:rPr>
          <w:vertAlign w:val="subscript"/>
        </w:rPr>
        <w:t>data</w:t>
      </w:r>
      <w:proofErr w:type="spellEnd"/>
      <w:r w:rsidRPr="005E1B81">
        <w:t xml:space="preserve"> and OM comparing (a) spawning stock biomass, (b) fully selected (maximum) fishing mortality and (c) mean natural mortality across all age classes. The OM is not shown in (b) or (c) as the NCAM values are identical for the years shown.</w:t>
      </w:r>
      <w:bookmarkEnd w:id="44"/>
      <w:r>
        <w:br w:type="page"/>
      </w:r>
    </w:p>
    <w:p w14:paraId="693C871A" w14:textId="77777777" w:rsidR="00747A63" w:rsidRDefault="00747A63">
      <w:pPr>
        <w:spacing w:before="0" w:after="0"/>
        <w:rPr>
          <w:rFonts w:cs="Arial"/>
        </w:rPr>
      </w:pPr>
    </w:p>
    <w:p w14:paraId="67A20A09" w14:textId="77777777" w:rsidR="00EA0709" w:rsidRDefault="00EA0709">
      <w:pPr>
        <w:spacing w:before="0" w:after="0"/>
        <w:rPr>
          <w:rFonts w:cs="Arial"/>
        </w:rPr>
      </w:pPr>
    </w:p>
    <w:p w14:paraId="4BBCE114" w14:textId="77777777" w:rsidR="003C07F7" w:rsidRDefault="009229A0" w:rsidP="00671651">
      <w:pPr>
        <w:pStyle w:val="Caption"/>
        <w:jc w:val="center"/>
      </w:pPr>
      <w:r>
        <w:rPr>
          <w:noProof/>
          <w:lang w:val="en-US"/>
        </w:rPr>
        <w:drawing>
          <wp:inline distT="0" distB="0" distL="0" distR="0" wp14:anchorId="335159B0" wp14:editId="430B88C1">
            <wp:extent cx="5001833" cy="56695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ajbenson:Dropbox:Landmark:DFO:Herring:Candidate Ref Points:CSAS MS:figs:M_envelope.pdf"/>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5001833" cy="566952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6636188" w14:textId="31DBE4DD" w:rsidR="00401B73" w:rsidRDefault="00DD2F27" w:rsidP="00A206A8">
      <w:pPr>
        <w:pStyle w:val="Caption"/>
      </w:pPr>
      <w:r>
        <w:br/>
      </w:r>
      <w:bookmarkStart w:id="45" w:name="_Toc335915446"/>
      <w:r w:rsidRPr="005E1B81">
        <w:t xml:space="preserve">Figure </w:t>
      </w:r>
      <w:r w:rsidR="002E065B">
        <w:fldChar w:fldCharType="begin"/>
      </w:r>
      <w:r w:rsidR="002E065B">
        <w:instrText xml:space="preserve"> SEQ Figure \* ARABIC </w:instrText>
      </w:r>
      <w:r w:rsidR="002E065B">
        <w:fldChar w:fldCharType="separate"/>
      </w:r>
      <w:r w:rsidR="002A259D">
        <w:rPr>
          <w:noProof/>
        </w:rPr>
        <w:t>4</w:t>
      </w:r>
      <w:r w:rsidR="002E065B">
        <w:rPr>
          <w:noProof/>
        </w:rPr>
        <w:fldChar w:fldCharType="end"/>
      </w:r>
      <w:r w:rsidR="009229A0" w:rsidRPr="005E1B81">
        <w:t xml:space="preserve">. </w:t>
      </w:r>
      <w:r w:rsidR="005600A2" w:rsidRPr="005E1B81">
        <w:t>Natural</w:t>
      </w:r>
      <w:r w:rsidR="009229A0" w:rsidRPr="005E1B81">
        <w:t xml:space="preserve"> mortality </w:t>
      </w:r>
      <w:r w:rsidR="005600A2" w:rsidRPr="005E1B81">
        <w:t xml:space="preserve">rate </w:t>
      </w:r>
      <w:r w:rsidR="009229A0" w:rsidRPr="005E1B81">
        <w:t xml:space="preserve">(M) </w:t>
      </w:r>
      <w:r w:rsidR="005600A2" w:rsidRPr="005E1B81">
        <w:t xml:space="preserve">envelopes </w:t>
      </w:r>
      <w:r w:rsidR="009229A0" w:rsidRPr="005E1B81">
        <w:t xml:space="preserve">by </w:t>
      </w:r>
      <w:r w:rsidR="00F86A50" w:rsidRPr="005E1B81">
        <w:t>scenario</w:t>
      </w:r>
      <w:r w:rsidR="009229A0" w:rsidRPr="005E1B81">
        <w:t>.</w:t>
      </w:r>
      <w:r w:rsidR="00F86A50" w:rsidRPr="005E1B81">
        <w:t xml:space="preserve"> The v</w:t>
      </w:r>
      <w:r w:rsidR="00B6145F" w:rsidRPr="005E1B81">
        <w:t>ertical line represents the first year of the projection period.</w:t>
      </w:r>
      <w:r w:rsidR="005600A2" w:rsidRPr="005E1B81">
        <w:t xml:space="preserve"> Simulation envelopes include the median (thick black </w:t>
      </w:r>
      <w:r w:rsidR="0067067B" w:rsidRPr="005E1B81">
        <w:t>dashed line</w:t>
      </w:r>
      <w:r w:rsidR="005600A2" w:rsidRPr="005E1B81">
        <w:t xml:space="preserve">) and central 90% of </w:t>
      </w:r>
      <w:r w:rsidR="004E2E0E" w:rsidRPr="005E1B81">
        <w:t>M trajectories</w:t>
      </w:r>
      <w:r w:rsidR="005600A2" w:rsidRPr="005E1B81">
        <w:t xml:space="preserve"> over 100 simulations (grey shaded region)</w:t>
      </w:r>
      <w:r w:rsidR="0067067B" w:rsidRPr="005E1B81">
        <w:t>.</w:t>
      </w:r>
      <w:bookmarkEnd w:id="45"/>
    </w:p>
    <w:p w14:paraId="5BE7BF3C" w14:textId="77777777" w:rsidR="00401B73" w:rsidRDefault="00401B73">
      <w:pPr>
        <w:spacing w:before="0" w:after="0"/>
        <w:rPr>
          <w:sz w:val="20"/>
        </w:rPr>
      </w:pPr>
      <w:r>
        <w:br w:type="page"/>
      </w:r>
    </w:p>
    <w:p w14:paraId="0B9D6FEF" w14:textId="0D24A130" w:rsidR="00401B73" w:rsidRDefault="00401B73">
      <w:pPr>
        <w:spacing w:before="0" w:after="0"/>
        <w:rPr>
          <w:sz w:val="20"/>
        </w:rPr>
      </w:pPr>
    </w:p>
    <w:p w14:paraId="41CB5DD9" w14:textId="77777777" w:rsidR="00401B73" w:rsidRDefault="00401B73" w:rsidP="00671651">
      <w:pPr>
        <w:pStyle w:val="Caption"/>
        <w:jc w:val="center"/>
      </w:pPr>
      <w:r>
        <w:rPr>
          <w:noProof/>
          <w:lang w:val="en-US"/>
        </w:rPr>
        <w:drawing>
          <wp:inline distT="0" distB="0" distL="0" distR="0" wp14:anchorId="67A56F3D" wp14:editId="7181CFFC">
            <wp:extent cx="4496886" cy="50971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ajbenson:Dropbox:Landmark:DFO:Herring:Candidate Ref Points:CSAS MS:figs:M_envelope.pdf"/>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4496886" cy="509717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1DC3336" w14:textId="2BB3C93D" w:rsidR="00401B73" w:rsidRDefault="00401B73" w:rsidP="00A206A8">
      <w:pPr>
        <w:pStyle w:val="Caption"/>
      </w:pPr>
      <w:r>
        <w:br/>
      </w:r>
      <w:bookmarkStart w:id="46" w:name="_Toc335915447"/>
      <w:r w:rsidRPr="005E1B81">
        <w:t xml:space="preserve">Figure </w:t>
      </w:r>
      <w:r w:rsidR="002E065B">
        <w:fldChar w:fldCharType="begin"/>
      </w:r>
      <w:r w:rsidR="002E065B">
        <w:instrText xml:space="preserve"> SEQ Figure \* ARABIC </w:instrText>
      </w:r>
      <w:r w:rsidR="002E065B">
        <w:fldChar w:fldCharType="separate"/>
      </w:r>
      <w:r w:rsidR="002A259D">
        <w:rPr>
          <w:noProof/>
        </w:rPr>
        <w:t>5</w:t>
      </w:r>
      <w:r w:rsidR="002E065B">
        <w:rPr>
          <w:noProof/>
        </w:rPr>
        <w:fldChar w:fldCharType="end"/>
      </w:r>
      <w:r w:rsidRPr="005E1B81">
        <w:t xml:space="preserve">. </w:t>
      </w:r>
      <w:r>
        <w:t>Recruitment</w:t>
      </w:r>
      <w:r w:rsidRPr="005E1B81">
        <w:t xml:space="preserve"> </w:t>
      </w:r>
      <w:r>
        <w:t>(R</w:t>
      </w:r>
      <w:r w:rsidRPr="005E1B81">
        <w:t xml:space="preserve">) envelopes by scenario. The vertical line represents the first year of the projection period. Simulation envelopes include the median (thick black dashed line) and central 90% of </w:t>
      </w:r>
      <w:r>
        <w:t>R</w:t>
      </w:r>
      <w:r w:rsidRPr="005E1B81">
        <w:t xml:space="preserve"> trajectories over 100 simulations (grey shaded region).</w:t>
      </w:r>
      <w:bookmarkEnd w:id="46"/>
    </w:p>
    <w:p w14:paraId="2D699D42" w14:textId="77777777" w:rsidR="009229A0" w:rsidRPr="005E1B81" w:rsidRDefault="009229A0" w:rsidP="00A206A8">
      <w:pPr>
        <w:pStyle w:val="Caption"/>
        <w:sectPr w:rsidR="009229A0" w:rsidRPr="005E1B81" w:rsidSect="009229A0">
          <w:pgSz w:w="12240" w:h="15840"/>
          <w:pgMar w:top="1440" w:right="1440" w:bottom="1440" w:left="1440" w:header="720" w:footer="744" w:gutter="0"/>
          <w:cols w:space="720"/>
        </w:sectPr>
      </w:pPr>
    </w:p>
    <w:p w14:paraId="020A8E2D" w14:textId="77777777" w:rsidR="004B602A" w:rsidRDefault="004B602A" w:rsidP="008F4D55">
      <w:pPr>
        <w:rPr>
          <w:rFonts w:cs="Arial"/>
          <w:sz w:val="20"/>
        </w:rPr>
      </w:pPr>
    </w:p>
    <w:p w14:paraId="2AE62AAB" w14:textId="77777777" w:rsidR="00594BCB" w:rsidRDefault="00594BCB" w:rsidP="008F4D55">
      <w:pPr>
        <w:rPr>
          <w:rFonts w:cs="Arial"/>
          <w:sz w:val="20"/>
        </w:rPr>
      </w:pPr>
    </w:p>
    <w:p w14:paraId="44F00B12" w14:textId="01CD0263" w:rsidR="00E51917" w:rsidRDefault="00ED0CEE" w:rsidP="008161E9">
      <w:pPr>
        <w:jc w:val="center"/>
        <w:rPr>
          <w:rFonts w:cs="Arial"/>
          <w:sz w:val="20"/>
        </w:rPr>
      </w:pPr>
      <w:r>
        <w:rPr>
          <w:rFonts w:cs="Arial"/>
          <w:noProof/>
          <w:sz w:val="20"/>
          <w:lang w:val="en-US"/>
        </w:rPr>
        <w:drawing>
          <wp:inline distT="0" distB="0" distL="0" distR="0" wp14:anchorId="5EA438B1" wp14:editId="0096A486">
            <wp:extent cx="4981469" cy="642451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ajbenson:Dropbox:Landmark:DFO:Herring:Candidate Ref Points:CSAS MS:figs:Fig3.pdf"/>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981469" cy="642451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E603E7" w14:textId="39B28BEE" w:rsidR="008F4D55" w:rsidRPr="005E1B81" w:rsidRDefault="009F0148" w:rsidP="00A206A8">
      <w:pPr>
        <w:pStyle w:val="Caption"/>
      </w:pPr>
      <w:bookmarkStart w:id="47" w:name="_Toc335915448"/>
      <w:r w:rsidRPr="005E1B81">
        <w:t xml:space="preserve">Figure </w:t>
      </w:r>
      <w:r w:rsidR="002E065B">
        <w:fldChar w:fldCharType="begin"/>
      </w:r>
      <w:r w:rsidR="002E065B">
        <w:instrText xml:space="preserve"> SEQ Figu</w:instrText>
      </w:r>
      <w:r w:rsidR="002E065B">
        <w:instrText xml:space="preserve">re \* ARABIC </w:instrText>
      </w:r>
      <w:r w:rsidR="002E065B">
        <w:fldChar w:fldCharType="separate"/>
      </w:r>
      <w:r w:rsidR="002A259D">
        <w:rPr>
          <w:noProof/>
        </w:rPr>
        <w:t>6</w:t>
      </w:r>
      <w:r w:rsidR="002E065B">
        <w:rPr>
          <w:noProof/>
        </w:rPr>
        <w:fldChar w:fldCharType="end"/>
      </w:r>
      <w:r w:rsidR="00E51917" w:rsidRPr="005E1B81">
        <w:t xml:space="preserve">. </w:t>
      </w:r>
      <w:r w:rsidR="00671651">
        <w:t>A s</w:t>
      </w:r>
      <w:r w:rsidR="00210347" w:rsidRPr="005E1B81">
        <w:t xml:space="preserve">ingle simulation replicate </w:t>
      </w:r>
      <w:r w:rsidR="00671651">
        <w:t xml:space="preserve">from the </w:t>
      </w:r>
      <w:r w:rsidR="00210347" w:rsidRPr="005E1B81">
        <w:t>scenario</w:t>
      </w:r>
      <w:r w:rsidR="00BE20E2" w:rsidRPr="005E1B81">
        <w:t xml:space="preserve"> with</w:t>
      </w:r>
      <w:r w:rsidR="00671651">
        <w:t xml:space="preserve"> constant average mortality and</w:t>
      </w:r>
      <w:r w:rsidR="00C90C35">
        <w:t xml:space="preserve"> </w:t>
      </w:r>
      <w:r w:rsidR="00671651">
        <w:t xml:space="preserve">half of 1980’s average recruitment </w:t>
      </w:r>
      <w:r w:rsidR="00C90C35">
        <w:t>(</w:t>
      </w:r>
      <w:r w:rsidR="00671651">
        <w:t>conM_</w:t>
      </w:r>
      <w:r w:rsidR="0066734A">
        <w:t>.5</w:t>
      </w:r>
      <w:r w:rsidR="00C90C35">
        <w:t>R)</w:t>
      </w:r>
      <w:r w:rsidR="003E61E9" w:rsidRPr="005E1B81">
        <w:t>.</w:t>
      </w:r>
      <w:r w:rsidR="004154BE">
        <w:t xml:space="preserve"> Plots show</w:t>
      </w:r>
      <w:r w:rsidR="00210347" w:rsidRPr="005E1B81">
        <w:t xml:space="preserve"> a) retrospective stock assessment performance</w:t>
      </w:r>
      <w:r w:rsidR="006F50C1" w:rsidRPr="005E1B81">
        <w:t>, operating model</w:t>
      </w:r>
      <w:r w:rsidR="00141415" w:rsidRPr="005E1B81">
        <w:t xml:space="preserve"> spawning</w:t>
      </w:r>
      <w:r w:rsidR="00210347" w:rsidRPr="005E1B81">
        <w:t xml:space="preserve"> biomass trajectory and survey index of</w:t>
      </w:r>
      <w:r w:rsidR="00671651">
        <w:t xml:space="preserve"> exploitable</w:t>
      </w:r>
      <w:r w:rsidR="00210347" w:rsidRPr="005E1B81">
        <w:t xml:space="preserve"> </w:t>
      </w:r>
      <w:r w:rsidR="00671651">
        <w:t>biomass</w:t>
      </w:r>
      <w:r w:rsidR="00210347" w:rsidRPr="005E1B81">
        <w:t xml:space="preserve">, </w:t>
      </w:r>
      <w:r w:rsidR="006F50C1" w:rsidRPr="005E1B81">
        <w:t>b</w:t>
      </w:r>
      <w:r w:rsidR="00141415" w:rsidRPr="005E1B81">
        <w:t xml:space="preserve">) </w:t>
      </w:r>
      <w:r w:rsidR="00671651">
        <w:t xml:space="preserve">landed and actual </w:t>
      </w:r>
      <w:r w:rsidR="00210347" w:rsidRPr="005E1B81">
        <w:t>catch</w:t>
      </w:r>
      <w:r w:rsidR="00671651">
        <w:t>,</w:t>
      </w:r>
      <w:r w:rsidR="00210347" w:rsidRPr="005E1B81">
        <w:t xml:space="preserve"> </w:t>
      </w:r>
      <w:r w:rsidR="006F50C1" w:rsidRPr="005E1B81">
        <w:t>c</w:t>
      </w:r>
      <w:r w:rsidR="00141415" w:rsidRPr="005E1B81">
        <w:t>) realized fishing mortality</w:t>
      </w:r>
      <w:r w:rsidR="006F50C1" w:rsidRPr="005E1B81">
        <w:t xml:space="preserve"> and d) recruitment numbers</w:t>
      </w:r>
      <w:r w:rsidR="00210347" w:rsidRPr="005E1B81">
        <w:t>.</w:t>
      </w:r>
      <w:r w:rsidR="00C326C7" w:rsidRPr="005E1B81">
        <w:t xml:space="preserve"> </w:t>
      </w:r>
      <w:r w:rsidR="00D44981" w:rsidRPr="005E1B81">
        <w:t>D</w:t>
      </w:r>
      <w:r w:rsidR="00C326C7" w:rsidRPr="005E1B81">
        <w:t xml:space="preserve">ashed lines represent </w:t>
      </w:r>
      <w:r w:rsidR="00671651">
        <w:t>actual catch</w:t>
      </w:r>
      <w:r w:rsidR="006F50C1" w:rsidRPr="005E1B81">
        <w:t xml:space="preserve"> (b</w:t>
      </w:r>
      <w:r w:rsidR="00C326C7" w:rsidRPr="005E1B81">
        <w:t xml:space="preserve">), and </w:t>
      </w:r>
      <w:r w:rsidR="00671651">
        <w:t xml:space="preserve">target fishing mortality </w:t>
      </w:r>
      <w:r w:rsidR="006F50C1" w:rsidRPr="005E1B81">
        <w:t>(c</w:t>
      </w:r>
      <w:r w:rsidR="00C326C7" w:rsidRPr="005E1B81">
        <w:t>), respectively.</w:t>
      </w:r>
      <w:r w:rsidR="00BE20E2" w:rsidRPr="005E1B81">
        <w:t xml:space="preserve"> Survey indices are consistently above SSB because t</w:t>
      </w:r>
      <w:r w:rsidR="0090322D">
        <w:t>hey represent indices of abundan</w:t>
      </w:r>
      <w:r w:rsidR="00BE20E2" w:rsidRPr="005E1B81">
        <w:t>ce for survey exploitable biomass.</w:t>
      </w:r>
      <w:bookmarkEnd w:id="47"/>
    </w:p>
    <w:p w14:paraId="336F26BC" w14:textId="77777777" w:rsidR="009E4119" w:rsidRDefault="009E4119" w:rsidP="009E4119">
      <w:pPr>
        <w:rPr>
          <w:rFonts w:cs="Arial"/>
          <w:sz w:val="20"/>
        </w:rPr>
      </w:pPr>
    </w:p>
    <w:p w14:paraId="4A2DC048" w14:textId="26AA5372" w:rsidR="009E4119" w:rsidRDefault="009E4119" w:rsidP="009E4119">
      <w:pPr>
        <w:rPr>
          <w:rFonts w:cs="Arial"/>
          <w:sz w:val="20"/>
        </w:rPr>
      </w:pPr>
    </w:p>
    <w:p w14:paraId="277E9FF0" w14:textId="77777777" w:rsidR="00D90D8A" w:rsidRDefault="00D90D8A" w:rsidP="008161E9">
      <w:pPr>
        <w:jc w:val="center"/>
        <w:rPr>
          <w:rFonts w:cs="Arial"/>
          <w:sz w:val="20"/>
        </w:rPr>
      </w:pPr>
      <w:r>
        <w:rPr>
          <w:rFonts w:cs="Arial"/>
          <w:noProof/>
          <w:sz w:val="20"/>
          <w:lang w:val="en-US"/>
        </w:rPr>
        <w:drawing>
          <wp:inline distT="0" distB="0" distL="0" distR="0" wp14:anchorId="59306721" wp14:editId="5B570F9A">
            <wp:extent cx="4864459" cy="62736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ajbenson:Dropbox:Landmark:DFO:Herring:Candidate Ref Points:CSAS MS:figs:Fig3.pdf"/>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4864459" cy="627360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513B8C7" w14:textId="54A873AC" w:rsidR="006F50C1" w:rsidRPr="009F0148" w:rsidRDefault="00D90D8A" w:rsidP="00A206A8">
      <w:pPr>
        <w:pStyle w:val="Caption"/>
        <w:rPr>
          <w:b/>
        </w:rPr>
      </w:pPr>
      <w:bookmarkStart w:id="48" w:name="_Toc335915449"/>
      <w:r w:rsidRPr="009F0148">
        <w:t xml:space="preserve">Figure </w:t>
      </w:r>
      <w:r w:rsidR="002E065B">
        <w:fldChar w:fldCharType="begin"/>
      </w:r>
      <w:r w:rsidR="002E065B">
        <w:instrText xml:space="preserve"> SEQ Figure \* ARABIC </w:instrText>
      </w:r>
      <w:r w:rsidR="002E065B">
        <w:fldChar w:fldCharType="separate"/>
      </w:r>
      <w:r w:rsidR="002A259D">
        <w:rPr>
          <w:noProof/>
        </w:rPr>
        <w:t>7</w:t>
      </w:r>
      <w:r w:rsidR="002E065B">
        <w:rPr>
          <w:noProof/>
        </w:rPr>
        <w:fldChar w:fldCharType="end"/>
      </w:r>
      <w:r w:rsidRPr="009F0148">
        <w:t xml:space="preserve">. </w:t>
      </w:r>
      <w:r w:rsidR="00FB3885">
        <w:t>A s</w:t>
      </w:r>
      <w:r w:rsidR="00FB3885" w:rsidRPr="005E1B81">
        <w:t xml:space="preserve">ingle simulation replicate </w:t>
      </w:r>
      <w:r w:rsidR="00FB3885">
        <w:t xml:space="preserve">from the </w:t>
      </w:r>
      <w:r w:rsidR="00FB3885" w:rsidRPr="005E1B81">
        <w:t>scenario with</w:t>
      </w:r>
      <w:r w:rsidR="00FB3885">
        <w:t xml:space="preserve"> a pulse of high mortality every 40 years and half of average recruitment</w:t>
      </w:r>
      <w:r w:rsidR="0085225A">
        <w:t xml:space="preserve"> in the 1980s</w:t>
      </w:r>
      <w:r w:rsidR="00FB3885">
        <w:t xml:space="preserve"> (pM40_.5R)</w:t>
      </w:r>
      <w:r w:rsidR="00FB3885" w:rsidRPr="005E1B81">
        <w:t xml:space="preserve">. </w:t>
      </w:r>
      <w:r w:rsidR="004154BE">
        <w:t xml:space="preserve">Plots show </w:t>
      </w:r>
      <w:r w:rsidR="00FB3885" w:rsidRPr="005E1B81">
        <w:t>a) retrospective stock assessment performance, operating model spawning biomass trajectory and survey index of</w:t>
      </w:r>
      <w:r w:rsidR="00FB3885">
        <w:t xml:space="preserve"> exploitable</w:t>
      </w:r>
      <w:r w:rsidR="00FB3885" w:rsidRPr="005E1B81">
        <w:t xml:space="preserve"> </w:t>
      </w:r>
      <w:r w:rsidR="00FB3885">
        <w:t>biomass</w:t>
      </w:r>
      <w:r w:rsidR="00FB3885" w:rsidRPr="005E1B81">
        <w:t xml:space="preserve">, b) </w:t>
      </w:r>
      <w:r w:rsidR="00FB3885">
        <w:t xml:space="preserve">landed and actual </w:t>
      </w:r>
      <w:r w:rsidR="00FB3885" w:rsidRPr="005E1B81">
        <w:t>catch</w:t>
      </w:r>
      <w:r w:rsidR="00FB3885">
        <w:t>,</w:t>
      </w:r>
      <w:r w:rsidR="00FB3885" w:rsidRPr="005E1B81">
        <w:t xml:space="preserve"> c) realized fishing mortality and d) recruitment numbers. Dashed lines represent </w:t>
      </w:r>
      <w:r w:rsidR="00FB3885">
        <w:t>catch</w:t>
      </w:r>
      <w:r w:rsidR="004154BE">
        <w:t xml:space="preserve"> including discards</w:t>
      </w:r>
      <w:r w:rsidR="00FB3885" w:rsidRPr="005E1B81">
        <w:t xml:space="preserve"> (b), and </w:t>
      </w:r>
      <w:r w:rsidR="00FB3885">
        <w:t xml:space="preserve">target fishing mortality </w:t>
      </w:r>
      <w:r w:rsidR="00FB3885" w:rsidRPr="005E1B81">
        <w:t>(c), respectively. Survey indices are consistently above SSB because t</w:t>
      </w:r>
      <w:r w:rsidR="00FB3885">
        <w:t>hey represent indices of abundan</w:t>
      </w:r>
      <w:r w:rsidR="00FB3885" w:rsidRPr="005E1B81">
        <w:t>ce for survey exploitable biomass.</w:t>
      </w:r>
      <w:bookmarkEnd w:id="48"/>
    </w:p>
    <w:p w14:paraId="3A62E920" w14:textId="105CD994" w:rsidR="00C15705" w:rsidRDefault="00C15705" w:rsidP="004154BE">
      <w:pPr>
        <w:pStyle w:val="Caption"/>
        <w:jc w:val="center"/>
      </w:pPr>
      <w:r>
        <w:rPr>
          <w:noProof/>
          <w:lang w:val="en-US"/>
        </w:rPr>
        <w:lastRenderedPageBreak/>
        <w:drawing>
          <wp:inline distT="0" distB="0" distL="0" distR="0" wp14:anchorId="4223FAE1" wp14:editId="7D228626">
            <wp:extent cx="4872136" cy="6283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ajbenson:Dropbox:Landmark:DFO:Herring:Candidate Ref Points:CSAS MS:figs:Fig3.pdf"/>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4872136" cy="62835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743DCE5" w14:textId="3D8AC754" w:rsidR="00C15705" w:rsidRPr="006F50C1" w:rsidRDefault="00C15705" w:rsidP="00A206A8">
      <w:pPr>
        <w:pStyle w:val="Caption"/>
        <w:rPr>
          <w:b/>
        </w:rPr>
      </w:pPr>
      <w:bookmarkStart w:id="49" w:name="_Toc335915450"/>
      <w:r w:rsidRPr="009F0148">
        <w:t xml:space="preserve">Figure </w:t>
      </w:r>
      <w:r w:rsidR="002E065B">
        <w:fldChar w:fldCharType="begin"/>
      </w:r>
      <w:r w:rsidR="002E065B">
        <w:instrText xml:space="preserve"> SEQ Figure \* ARABIC </w:instrText>
      </w:r>
      <w:r w:rsidR="002E065B">
        <w:fldChar w:fldCharType="separate"/>
      </w:r>
      <w:r w:rsidR="002A259D">
        <w:rPr>
          <w:noProof/>
        </w:rPr>
        <w:t>8</w:t>
      </w:r>
      <w:r w:rsidR="002E065B">
        <w:rPr>
          <w:noProof/>
        </w:rPr>
        <w:fldChar w:fldCharType="end"/>
      </w:r>
      <w:r w:rsidR="006A7557">
        <w:rPr>
          <w:noProof/>
        </w:rPr>
        <w:t>.</w:t>
      </w:r>
      <w:r w:rsidRPr="009F0148">
        <w:t xml:space="preserve"> </w:t>
      </w:r>
      <w:r w:rsidR="004154BE">
        <w:t>A s</w:t>
      </w:r>
      <w:r w:rsidR="004154BE" w:rsidRPr="005E1B81">
        <w:t xml:space="preserve">ingle simulation replicate </w:t>
      </w:r>
      <w:r w:rsidR="004154BE">
        <w:t xml:space="preserve">from the </w:t>
      </w:r>
      <w:r w:rsidR="004154BE" w:rsidRPr="005E1B81">
        <w:t>scenario with</w:t>
      </w:r>
      <w:r w:rsidR="004154BE">
        <w:t xml:space="preserve"> a pulse of high mortality every 20 years </w:t>
      </w:r>
      <w:r w:rsidR="00E90E21">
        <w:t xml:space="preserve">while </w:t>
      </w:r>
      <m:oMath>
        <m:sSub>
          <m:sSubPr>
            <m:ctrlPr>
              <w:rPr>
                <w:rFonts w:ascii="Cambria Math" w:hAnsi="Cambria Math"/>
                <w:i/>
                <w:color w:val="000000" w:themeColor="text1"/>
              </w:rPr>
            </m:ctrlPr>
          </m:sSubPr>
          <m:e>
            <m:r>
              <m:rPr>
                <m:sty m:val="bi"/>
              </m:rPr>
              <w:rPr>
                <w:rFonts w:ascii="Cambria Math" w:hAnsi="Cambria Math"/>
                <w:color w:val="000000" w:themeColor="text1"/>
              </w:rPr>
              <m:t>B&lt; B</m:t>
            </m:r>
          </m:e>
          <m:sub>
            <m:r>
              <m:rPr>
                <m:nor/>
              </m:rPr>
              <w:rPr>
                <w:rFonts w:ascii="Cambria Math" w:hAnsi="Cambria Math"/>
                <w:color w:val="000000" w:themeColor="text1"/>
              </w:rPr>
              <m:t>lim</m:t>
            </m:r>
          </m:sub>
        </m:sSub>
      </m:oMath>
      <w:r w:rsidR="00E90E21">
        <w:rPr>
          <w:color w:val="000000" w:themeColor="text1"/>
        </w:rPr>
        <w:t xml:space="preserve"> </w:t>
      </w:r>
      <w:r w:rsidR="004154BE">
        <w:t>with half of average recruitment in the 1980s (pM20Lim_.5R)</w:t>
      </w:r>
      <w:r w:rsidR="004154BE" w:rsidRPr="005E1B81">
        <w:t xml:space="preserve">. </w:t>
      </w:r>
      <w:r w:rsidR="004154BE">
        <w:t xml:space="preserve">Plots show </w:t>
      </w:r>
      <w:r w:rsidR="004154BE" w:rsidRPr="005E1B81">
        <w:t>a) retrospective stock assessment performance, operating model spawning biomass trajectory and survey index of</w:t>
      </w:r>
      <w:r w:rsidR="004154BE">
        <w:t xml:space="preserve"> exploitable</w:t>
      </w:r>
      <w:r w:rsidR="004154BE" w:rsidRPr="005E1B81">
        <w:t xml:space="preserve"> </w:t>
      </w:r>
      <w:r w:rsidR="004154BE">
        <w:t>biomass</w:t>
      </w:r>
      <w:r w:rsidR="004154BE" w:rsidRPr="005E1B81">
        <w:t xml:space="preserve">, b) </w:t>
      </w:r>
      <w:r w:rsidR="004154BE">
        <w:t xml:space="preserve">landed and actual </w:t>
      </w:r>
      <w:r w:rsidR="004154BE" w:rsidRPr="005E1B81">
        <w:t>catch</w:t>
      </w:r>
      <w:r w:rsidR="004154BE">
        <w:t>,</w:t>
      </w:r>
      <w:r w:rsidR="004154BE" w:rsidRPr="005E1B81">
        <w:t xml:space="preserve"> c) realized fishing mortality and d) recruitment numbers. Dashed lines represent </w:t>
      </w:r>
      <w:r w:rsidR="004154BE">
        <w:t>actual catch</w:t>
      </w:r>
      <w:r w:rsidR="004154BE" w:rsidRPr="005E1B81">
        <w:t xml:space="preserve"> (b), and </w:t>
      </w:r>
      <w:r w:rsidR="004154BE">
        <w:t xml:space="preserve">target fishing mortality </w:t>
      </w:r>
      <w:r w:rsidR="004154BE" w:rsidRPr="005E1B81">
        <w:t>(c), respectively. Survey indices are consistently above SSB because t</w:t>
      </w:r>
      <w:r w:rsidR="004154BE">
        <w:t>hey represent indices of abundan</w:t>
      </w:r>
      <w:r w:rsidR="004154BE" w:rsidRPr="005E1B81">
        <w:t>ce for survey exploitable biomass.</w:t>
      </w:r>
      <w:bookmarkEnd w:id="49"/>
    </w:p>
    <w:p w14:paraId="77F67C3D" w14:textId="77777777" w:rsidR="00C15705" w:rsidRDefault="00C15705" w:rsidP="008161E9">
      <w:pPr>
        <w:jc w:val="center"/>
        <w:rPr>
          <w:rFonts w:cs="Arial"/>
          <w:sz w:val="20"/>
        </w:rPr>
      </w:pPr>
      <w:r>
        <w:rPr>
          <w:rFonts w:cs="Arial"/>
          <w:noProof/>
          <w:sz w:val="20"/>
          <w:lang w:val="en-US"/>
        </w:rPr>
        <w:lastRenderedPageBreak/>
        <w:drawing>
          <wp:inline distT="0" distB="0" distL="0" distR="0" wp14:anchorId="6A464975" wp14:editId="6E52BE36">
            <wp:extent cx="4864458" cy="62736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ajbenson:Dropbox:Landmark:DFO:Herring:Candidate Ref Points:CSAS MS:figs:Fig3.pdf"/>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4864458" cy="627360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7B16A0F" w14:textId="5A8B4D03" w:rsidR="00EA0709" w:rsidRPr="006F50C1" w:rsidRDefault="00C15705" w:rsidP="00A206A8">
      <w:pPr>
        <w:pStyle w:val="Caption"/>
        <w:rPr>
          <w:b/>
        </w:rPr>
      </w:pPr>
      <w:bookmarkStart w:id="50" w:name="_Toc335915451"/>
      <w:r w:rsidRPr="009F0148">
        <w:t xml:space="preserve">Figure </w:t>
      </w:r>
      <w:r w:rsidR="002E065B">
        <w:fldChar w:fldCharType="begin"/>
      </w:r>
      <w:r w:rsidR="002E065B">
        <w:instrText xml:space="preserve"> SEQ Figure \* ARABIC </w:instrText>
      </w:r>
      <w:r w:rsidR="002E065B">
        <w:fldChar w:fldCharType="separate"/>
      </w:r>
      <w:r w:rsidR="002A259D">
        <w:rPr>
          <w:noProof/>
        </w:rPr>
        <w:t>9</w:t>
      </w:r>
      <w:r w:rsidR="002E065B">
        <w:rPr>
          <w:noProof/>
        </w:rPr>
        <w:fldChar w:fldCharType="end"/>
      </w:r>
      <w:r w:rsidRPr="009F0148">
        <w:t xml:space="preserve">. </w:t>
      </w:r>
      <w:r w:rsidR="001A180A">
        <w:t>A s</w:t>
      </w:r>
      <w:r w:rsidR="001A180A" w:rsidRPr="005E1B81">
        <w:t xml:space="preserve">ingle simulation replicate </w:t>
      </w:r>
      <w:r w:rsidR="001A180A">
        <w:t xml:space="preserve">from the </w:t>
      </w:r>
      <w:r w:rsidR="001A180A" w:rsidRPr="005E1B81">
        <w:t>scenario with</w:t>
      </w:r>
      <w:r w:rsidR="001A180A">
        <w:t xml:space="preserve"> a pulse of high mortality every 20 years and half of average recruitment in the 1980s (pM20_.5R)</w:t>
      </w:r>
      <w:r w:rsidR="001A180A" w:rsidRPr="005E1B81">
        <w:t xml:space="preserve">. </w:t>
      </w:r>
      <w:r w:rsidR="001A180A">
        <w:t xml:space="preserve">Plots show </w:t>
      </w:r>
      <w:r w:rsidR="001A180A" w:rsidRPr="005E1B81">
        <w:t>a) retrospective stock assessment performance, operating model spawning biomass trajectory and survey index of</w:t>
      </w:r>
      <w:r w:rsidR="001A180A">
        <w:t xml:space="preserve"> exploitable</w:t>
      </w:r>
      <w:r w:rsidR="001A180A" w:rsidRPr="005E1B81">
        <w:t xml:space="preserve"> </w:t>
      </w:r>
      <w:r w:rsidR="001A180A">
        <w:t>biomass</w:t>
      </w:r>
      <w:r w:rsidR="001A180A" w:rsidRPr="005E1B81">
        <w:t xml:space="preserve">, b) </w:t>
      </w:r>
      <w:r w:rsidR="001A180A">
        <w:t xml:space="preserve">landed and actual </w:t>
      </w:r>
      <w:r w:rsidR="001A180A" w:rsidRPr="005E1B81">
        <w:t>catch</w:t>
      </w:r>
      <w:r w:rsidR="001A180A">
        <w:t>,</w:t>
      </w:r>
      <w:r w:rsidR="001A180A" w:rsidRPr="005E1B81">
        <w:t xml:space="preserve"> c) realized fishing mortality and d) recruitment numbers. Dashed lines represent </w:t>
      </w:r>
      <w:r w:rsidR="001A180A">
        <w:t>catch including discards</w:t>
      </w:r>
      <w:r w:rsidR="001A180A" w:rsidRPr="005E1B81">
        <w:t xml:space="preserve"> (b), and </w:t>
      </w:r>
      <w:r w:rsidR="001A180A">
        <w:t xml:space="preserve">target fishing mortality </w:t>
      </w:r>
      <w:r w:rsidR="001A180A" w:rsidRPr="005E1B81">
        <w:t>(c), respectively. Survey indices are consistently above SSB because t</w:t>
      </w:r>
      <w:r w:rsidR="001A180A">
        <w:t>hey represent indices of abundan</w:t>
      </w:r>
      <w:r w:rsidR="001A180A" w:rsidRPr="005E1B81">
        <w:t>ce for survey exploitable biomass.</w:t>
      </w:r>
      <w:bookmarkEnd w:id="50"/>
    </w:p>
    <w:p w14:paraId="70C226A0" w14:textId="7A56AA68" w:rsidR="00495771" w:rsidRDefault="00540BE5" w:rsidP="00540BE5">
      <w:pPr>
        <w:jc w:val="center"/>
        <w:rPr>
          <w:rFonts w:cs="Arial"/>
          <w:sz w:val="20"/>
        </w:rPr>
      </w:pPr>
      <w:r>
        <w:rPr>
          <w:rFonts w:cs="Arial"/>
          <w:noProof/>
          <w:sz w:val="20"/>
          <w:lang w:val="en-US"/>
        </w:rPr>
        <w:lastRenderedPageBreak/>
        <w:drawing>
          <wp:inline distT="0" distB="0" distL="0" distR="0" wp14:anchorId="323D398D" wp14:editId="7B8F1FD8">
            <wp:extent cx="6239834" cy="3036543"/>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3" descr="Macintosh HD:Users:ajbenson:Dropbox:Landmark:DFO:Herring:mseR-working:mseRHerring-SOG:mseRproject:plots:envelope.pdf"/>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6239834" cy="303654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2F87720" w14:textId="31E0539F" w:rsidR="002240AA" w:rsidRDefault="002240AA" w:rsidP="00540BE5">
      <w:pPr>
        <w:jc w:val="center"/>
        <w:rPr>
          <w:rFonts w:cs="Arial"/>
          <w:sz w:val="20"/>
        </w:rPr>
      </w:pPr>
    </w:p>
    <w:p w14:paraId="6350CA93" w14:textId="77777777" w:rsidR="00495771" w:rsidRDefault="00495771" w:rsidP="00540BE5">
      <w:pPr>
        <w:jc w:val="center"/>
        <w:rPr>
          <w:rFonts w:cs="Arial"/>
          <w:sz w:val="20"/>
        </w:rPr>
      </w:pPr>
    </w:p>
    <w:p w14:paraId="1CF6A8F3" w14:textId="302B3341" w:rsidR="003A4C49" w:rsidRPr="00534B0E" w:rsidRDefault="00534B0E" w:rsidP="00A206A8">
      <w:pPr>
        <w:pStyle w:val="Caption"/>
        <w:rPr>
          <w:b/>
        </w:rPr>
      </w:pPr>
      <w:bookmarkStart w:id="51" w:name="_Toc335915452"/>
      <w:r w:rsidRPr="00534B0E">
        <w:t xml:space="preserve">Figure </w:t>
      </w:r>
      <w:r w:rsidR="002E065B">
        <w:fldChar w:fldCharType="begin"/>
      </w:r>
      <w:r w:rsidR="002E065B">
        <w:instrText xml:space="preserve"> SEQ Figure \* ARABIC </w:instrText>
      </w:r>
      <w:r w:rsidR="002E065B">
        <w:fldChar w:fldCharType="separate"/>
      </w:r>
      <w:r w:rsidR="002A259D">
        <w:rPr>
          <w:noProof/>
        </w:rPr>
        <w:t>10</w:t>
      </w:r>
      <w:r w:rsidR="002E065B">
        <w:rPr>
          <w:noProof/>
        </w:rPr>
        <w:fldChar w:fldCharType="end"/>
      </w:r>
      <w:r w:rsidR="00495771" w:rsidRPr="00534B0E">
        <w:t xml:space="preserve">. </w:t>
      </w:r>
      <w:r w:rsidR="00497C75">
        <w:t>Simulated spawning biomass (top) and catc</w:t>
      </w:r>
      <w:r w:rsidR="00867236">
        <w:t>h (bottom) performance envelope plots</w:t>
      </w:r>
      <w:r w:rsidR="00497C75">
        <w:t xml:space="preserve"> for the </w:t>
      </w:r>
      <w:r w:rsidR="001F4841">
        <w:t xml:space="preserve">all scenarios </w:t>
      </w:r>
      <w:r w:rsidR="00497C75" w:rsidRPr="0090322D">
        <w:t>with</w:t>
      </w:r>
      <w:r w:rsidR="00497C75">
        <w:rPr>
          <w:b/>
        </w:rPr>
        <w:t xml:space="preserve"> </w:t>
      </w:r>
      <w:r w:rsidR="001F4841">
        <w:t>16</w:t>
      </w:r>
      <w:r w:rsidR="00497C75" w:rsidRPr="00497C75">
        <w:t xml:space="preserve">% of </w:t>
      </w:r>
      <w:r w:rsidR="00497C75">
        <w:t>average 1980s recruitment</w:t>
      </w:r>
      <w:r w:rsidR="00497C75">
        <w:rPr>
          <w:b/>
        </w:rPr>
        <w:t xml:space="preserve"> </w:t>
      </w:r>
      <w:r w:rsidR="00497C75">
        <w:t>during the projection period. Each pair of Biomass/Catch panels corresponds to the management procedures listed in section 2</w:t>
      </w:r>
      <w:r w:rsidR="00497C75" w:rsidRPr="00534B0E">
        <w:t>.</w:t>
      </w:r>
      <w:r w:rsidR="00497C75">
        <w:t xml:space="preserve"> Envelopes are for the projection period only (2017 – 2036) and include </w:t>
      </w:r>
      <w:r w:rsidR="00497C75" w:rsidRPr="00534B0E">
        <w:t>the median (thick black line) and central 90% of depletion and catch outcomes over 100</w:t>
      </w:r>
      <w:r w:rsidR="00497C75">
        <w:t xml:space="preserve"> simulations (grey shading). </w:t>
      </w:r>
      <w:r w:rsidR="00C76AB5">
        <w:t>The d</w:t>
      </w:r>
      <w:r w:rsidR="00497C75">
        <w:t>ashed line</w:t>
      </w:r>
      <w:r w:rsidR="00C76AB5">
        <w:t xml:space="preserve"> </w:t>
      </w:r>
      <w:r w:rsidR="009D532C">
        <w:t>in the biomass plots</w:t>
      </w:r>
      <w:r w:rsidR="00497C75">
        <w:t xml:space="preserve"> represents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sidR="00497C75">
        <w:rPr>
          <w:color w:val="000000" w:themeColor="text1"/>
        </w:rPr>
        <w:t>.</w:t>
      </w:r>
      <w:bookmarkEnd w:id="51"/>
    </w:p>
    <w:p w14:paraId="2D784C62" w14:textId="307BEB17" w:rsidR="00495771" w:rsidRPr="00534B0E" w:rsidRDefault="00495771" w:rsidP="00A206A8">
      <w:pPr>
        <w:pStyle w:val="Caption"/>
      </w:pPr>
    </w:p>
    <w:p w14:paraId="323198DF" w14:textId="77777777" w:rsidR="00BC24C1" w:rsidRDefault="00BC24C1" w:rsidP="00540BE5">
      <w:pPr>
        <w:rPr>
          <w:rFonts w:cs="Arial"/>
          <w:sz w:val="20"/>
        </w:rPr>
      </w:pPr>
    </w:p>
    <w:p w14:paraId="33C27B5A" w14:textId="77777777" w:rsidR="00BC24C1" w:rsidRDefault="00BC24C1" w:rsidP="00540BE5">
      <w:pPr>
        <w:rPr>
          <w:rFonts w:cs="Arial"/>
          <w:sz w:val="20"/>
        </w:rPr>
      </w:pPr>
    </w:p>
    <w:p w14:paraId="47030B74" w14:textId="206CB785" w:rsidR="00B438C8" w:rsidRDefault="00B438C8">
      <w:pPr>
        <w:spacing w:before="0" w:after="0"/>
        <w:rPr>
          <w:rFonts w:cs="Arial"/>
          <w:sz w:val="20"/>
        </w:rPr>
      </w:pPr>
      <w:r>
        <w:rPr>
          <w:rFonts w:cs="Arial"/>
          <w:sz w:val="20"/>
        </w:rPr>
        <w:br w:type="page"/>
      </w:r>
    </w:p>
    <w:p w14:paraId="05C91C32" w14:textId="77777777" w:rsidR="00BC24C1" w:rsidRDefault="00BC24C1" w:rsidP="008F7C0E">
      <w:pPr>
        <w:jc w:val="center"/>
        <w:rPr>
          <w:rFonts w:cs="Arial"/>
          <w:sz w:val="20"/>
        </w:rPr>
      </w:pPr>
    </w:p>
    <w:p w14:paraId="5ADB4039" w14:textId="3BB18A47" w:rsidR="00BC24C1" w:rsidRDefault="00A6751F" w:rsidP="008F7C0E">
      <w:pPr>
        <w:jc w:val="center"/>
        <w:rPr>
          <w:rFonts w:cs="Arial"/>
          <w:sz w:val="20"/>
        </w:rPr>
      </w:pPr>
      <w:r>
        <w:rPr>
          <w:rFonts w:cs="Arial"/>
          <w:noProof/>
          <w:sz w:val="20"/>
          <w:lang w:val="en-US"/>
        </w:rPr>
        <w:drawing>
          <wp:inline distT="0" distB="0" distL="0" distR="0" wp14:anchorId="25129CB6" wp14:editId="074FF796">
            <wp:extent cx="5889331" cy="286597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ajbenson:Dropbox:Landmark:DFO:Herring:mseR-working:mseRHerring-WCVI:mseRproject:plots:envelope.pdf"/>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5889331" cy="28659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75C84A1" w14:textId="05F4BC67" w:rsidR="00A6751F" w:rsidRDefault="00A6751F" w:rsidP="008F7C0E">
      <w:pPr>
        <w:jc w:val="center"/>
        <w:rPr>
          <w:rFonts w:cs="Arial"/>
          <w:sz w:val="20"/>
        </w:rPr>
      </w:pPr>
    </w:p>
    <w:p w14:paraId="283BB7CE" w14:textId="02FB6FB0" w:rsidR="00BC24C1" w:rsidRDefault="00BC24C1" w:rsidP="00540BE5">
      <w:pPr>
        <w:rPr>
          <w:rFonts w:cs="Arial"/>
          <w:sz w:val="20"/>
        </w:rPr>
      </w:pPr>
    </w:p>
    <w:p w14:paraId="587E730B" w14:textId="03B4AC92" w:rsidR="00867236" w:rsidRPr="00534B0E" w:rsidRDefault="003A4C49" w:rsidP="00867236">
      <w:pPr>
        <w:pStyle w:val="Caption"/>
        <w:rPr>
          <w:b/>
        </w:rPr>
      </w:pPr>
      <w:bookmarkStart w:id="52" w:name="_Toc335915453"/>
      <w:r w:rsidRPr="00534B0E">
        <w:t xml:space="preserve">Figure </w:t>
      </w:r>
      <w:r w:rsidR="002E065B">
        <w:fldChar w:fldCharType="begin"/>
      </w:r>
      <w:r w:rsidR="002E065B">
        <w:instrText xml:space="preserve"> SEQ Figure \* ARABIC </w:instrText>
      </w:r>
      <w:r w:rsidR="002E065B">
        <w:fldChar w:fldCharType="separate"/>
      </w:r>
      <w:r w:rsidR="002A259D">
        <w:rPr>
          <w:noProof/>
        </w:rPr>
        <w:t>11</w:t>
      </w:r>
      <w:r w:rsidR="002E065B">
        <w:rPr>
          <w:noProof/>
        </w:rPr>
        <w:fldChar w:fldCharType="end"/>
      </w:r>
      <w:r w:rsidRPr="00534B0E">
        <w:t xml:space="preserve">. </w:t>
      </w:r>
      <w:r w:rsidR="00867236">
        <w:t xml:space="preserve">Simulated spawning biomass (top) and catch (bottom) performance envelope plots for the constant all scenarios </w:t>
      </w:r>
      <w:r w:rsidR="00867236" w:rsidRPr="0090322D">
        <w:t>with</w:t>
      </w:r>
      <w:r w:rsidR="00867236">
        <w:rPr>
          <w:b/>
        </w:rPr>
        <w:t xml:space="preserve"> </w:t>
      </w:r>
      <w:r w:rsidR="00867236">
        <w:t>increasing recruitment</w:t>
      </w:r>
      <w:r w:rsidR="00867236">
        <w:rPr>
          <w:b/>
        </w:rPr>
        <w:t xml:space="preserve"> </w:t>
      </w:r>
      <w:r w:rsidR="00867236">
        <w:t>during the projection period. Each pair of Biomass/Catch panels corresponds to the management procedures listed in section 2</w:t>
      </w:r>
      <w:r w:rsidR="00867236" w:rsidRPr="00534B0E">
        <w:t>.</w:t>
      </w:r>
      <w:r w:rsidR="00867236">
        <w:t xml:space="preserve"> Envelopes are for the projection period only (2017 – 2036) and include </w:t>
      </w:r>
      <w:r w:rsidR="00867236" w:rsidRPr="00534B0E">
        <w:t>the median (thick black line) and central 90% of depletion and catch outcomes over 100</w:t>
      </w:r>
      <w:r w:rsidR="00867236">
        <w:t xml:space="preserve"> simulations (grey shading). The dashed line in the biomass plots represents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sidR="00867236">
        <w:rPr>
          <w:color w:val="000000" w:themeColor="text1"/>
        </w:rPr>
        <w:t>.</w:t>
      </w:r>
      <w:bookmarkEnd w:id="52"/>
    </w:p>
    <w:p w14:paraId="3FDD7F24" w14:textId="09FD60FD" w:rsidR="00DC7CF2" w:rsidRPr="00534B0E" w:rsidRDefault="00DC7CF2" w:rsidP="00A206A8">
      <w:pPr>
        <w:pStyle w:val="Caption"/>
        <w:rPr>
          <w:b/>
        </w:rPr>
      </w:pPr>
    </w:p>
    <w:p w14:paraId="66EC3374" w14:textId="335E3329" w:rsidR="00D510F0" w:rsidRDefault="00D510F0" w:rsidP="00A206A8">
      <w:pPr>
        <w:pStyle w:val="Caption"/>
      </w:pPr>
    </w:p>
    <w:p w14:paraId="592EFDCB" w14:textId="77777777" w:rsidR="00D510F0" w:rsidRDefault="00D510F0">
      <w:pPr>
        <w:spacing w:before="0" w:after="0"/>
        <w:rPr>
          <w:rFonts w:cs="Arial"/>
          <w:bCs/>
          <w:sz w:val="20"/>
        </w:rPr>
      </w:pPr>
      <w:r>
        <w:rPr>
          <w:rFonts w:cs="Arial"/>
          <w:b/>
          <w:sz w:val="20"/>
        </w:rPr>
        <w:br w:type="page"/>
      </w:r>
    </w:p>
    <w:p w14:paraId="6FC0CC47" w14:textId="77777777" w:rsidR="00D510F0" w:rsidRDefault="00D510F0" w:rsidP="00D510F0">
      <w:pPr>
        <w:jc w:val="center"/>
        <w:rPr>
          <w:rFonts w:cs="Arial"/>
          <w:sz w:val="20"/>
        </w:rPr>
      </w:pPr>
      <w:r>
        <w:rPr>
          <w:rFonts w:cs="Arial"/>
          <w:noProof/>
          <w:sz w:val="20"/>
          <w:lang w:val="en-US"/>
        </w:rPr>
        <w:lastRenderedPageBreak/>
        <w:drawing>
          <wp:inline distT="0" distB="0" distL="0" distR="0" wp14:anchorId="124C5C97" wp14:editId="2B268730">
            <wp:extent cx="5804432" cy="2824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ajbenson:Dropbox:Landmark:DFO:Herring:mseR-working:mseRHerring-WCVI:mseRproject:plots:envelope.pdf"/>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5804432" cy="28246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269A804" w14:textId="18EC7364" w:rsidR="00D510F0" w:rsidRDefault="00D510F0" w:rsidP="00D510F0">
      <w:pPr>
        <w:jc w:val="center"/>
        <w:rPr>
          <w:rFonts w:cs="Arial"/>
          <w:sz w:val="20"/>
        </w:rPr>
      </w:pPr>
    </w:p>
    <w:p w14:paraId="3A5F94C5" w14:textId="77777777" w:rsidR="00D510F0" w:rsidRDefault="00D510F0" w:rsidP="00D510F0">
      <w:pPr>
        <w:rPr>
          <w:rFonts w:cs="Arial"/>
          <w:sz w:val="20"/>
        </w:rPr>
      </w:pPr>
    </w:p>
    <w:p w14:paraId="3250A592" w14:textId="5F4BCEA7" w:rsidR="00A070D3" w:rsidRPr="00534B0E" w:rsidRDefault="00D510F0" w:rsidP="00A070D3">
      <w:pPr>
        <w:pStyle w:val="Caption"/>
        <w:rPr>
          <w:b/>
        </w:rPr>
      </w:pPr>
      <w:bookmarkStart w:id="53" w:name="_Toc335915454"/>
      <w:r w:rsidRPr="00534B0E">
        <w:t xml:space="preserve">Figure </w:t>
      </w:r>
      <w:r w:rsidR="002E065B">
        <w:fldChar w:fldCharType="begin"/>
      </w:r>
      <w:r w:rsidR="002E065B">
        <w:instrText xml:space="preserve"> SEQ Figure \* ARABIC </w:instrText>
      </w:r>
      <w:r w:rsidR="002E065B">
        <w:fldChar w:fldCharType="separate"/>
      </w:r>
      <w:r w:rsidR="002A259D">
        <w:rPr>
          <w:noProof/>
        </w:rPr>
        <w:t>12</w:t>
      </w:r>
      <w:r w:rsidR="002E065B">
        <w:rPr>
          <w:noProof/>
        </w:rPr>
        <w:fldChar w:fldCharType="end"/>
      </w:r>
      <w:r w:rsidRPr="00534B0E">
        <w:t xml:space="preserve">. </w:t>
      </w:r>
      <w:r w:rsidR="00A070D3">
        <w:t xml:space="preserve">Simulated spawning biomass (top) and catch (bottom) performance envelope plots for the all scenarios </w:t>
      </w:r>
      <w:r w:rsidR="00A070D3" w:rsidRPr="0090322D">
        <w:t>with</w:t>
      </w:r>
      <w:r w:rsidR="00A070D3">
        <w:rPr>
          <w:b/>
        </w:rPr>
        <w:t xml:space="preserve"> </w:t>
      </w:r>
      <w:r w:rsidR="00A070D3">
        <w:t>50</w:t>
      </w:r>
      <w:r w:rsidR="00A070D3" w:rsidRPr="00497C75">
        <w:t xml:space="preserve">% of </w:t>
      </w:r>
      <w:r w:rsidR="00A070D3">
        <w:t>average 1980s recruitment</w:t>
      </w:r>
      <w:r w:rsidR="00A070D3">
        <w:rPr>
          <w:b/>
        </w:rPr>
        <w:t xml:space="preserve"> </w:t>
      </w:r>
      <w:r w:rsidR="00A070D3">
        <w:t>during the projection period. Each pair of Biomass/Catch panels corresponds to the management procedures listed in section 2</w:t>
      </w:r>
      <w:r w:rsidR="00A070D3" w:rsidRPr="00534B0E">
        <w:t>.</w:t>
      </w:r>
      <w:r w:rsidR="00A070D3">
        <w:t xml:space="preserve"> Envelopes are for the projection period only (2017 – 2036) and include </w:t>
      </w:r>
      <w:r w:rsidR="00A070D3" w:rsidRPr="00534B0E">
        <w:t>the median (thick black line) and central 90% of depletion and catch outcomes over 100</w:t>
      </w:r>
      <w:r w:rsidR="00A070D3">
        <w:t xml:space="preserve"> simulations (grey shading). The dashed line in the biomass plots represents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sidR="00A070D3">
        <w:rPr>
          <w:color w:val="000000" w:themeColor="text1"/>
        </w:rPr>
        <w:t>.</w:t>
      </w:r>
      <w:bookmarkEnd w:id="53"/>
    </w:p>
    <w:p w14:paraId="0F7F6603" w14:textId="23E20E70" w:rsidR="00115706" w:rsidRPr="00534B0E" w:rsidRDefault="00115706" w:rsidP="00A206A8">
      <w:pPr>
        <w:pStyle w:val="Caption"/>
        <w:rPr>
          <w:b/>
        </w:rPr>
      </w:pPr>
    </w:p>
    <w:p w14:paraId="7FDB11F2" w14:textId="17C8DAD2" w:rsidR="00D510F0" w:rsidRDefault="00D510F0" w:rsidP="00A206A8">
      <w:pPr>
        <w:pStyle w:val="Caption"/>
      </w:pPr>
    </w:p>
    <w:p w14:paraId="17FBDC5E" w14:textId="77777777" w:rsidR="008F7285" w:rsidRDefault="008F7285" w:rsidP="00A206A8">
      <w:pPr>
        <w:pStyle w:val="Caption"/>
      </w:pPr>
    </w:p>
    <w:p w14:paraId="617FF54E" w14:textId="21C9C51D" w:rsidR="00907EDE" w:rsidRPr="00401B73" w:rsidRDefault="008F7285" w:rsidP="00401B73">
      <w:pPr>
        <w:spacing w:before="0" w:after="0"/>
        <w:rPr>
          <w:rFonts w:cs="Arial"/>
          <w:bCs/>
          <w:sz w:val="20"/>
        </w:rPr>
      </w:pPr>
      <w:r>
        <w:rPr>
          <w:rFonts w:cs="Arial"/>
          <w:b/>
          <w:sz w:val="20"/>
        </w:rPr>
        <w:br w:type="page"/>
      </w:r>
    </w:p>
    <w:p w14:paraId="478F29AB" w14:textId="549BB7FC" w:rsidR="006D0B84" w:rsidRPr="00A746CA" w:rsidRDefault="006D0B84">
      <w:pPr>
        <w:spacing w:before="0" w:after="0"/>
        <w:rPr>
          <w:rFonts w:cs="Arial"/>
          <w:b/>
          <w:bCs/>
          <w:i/>
          <w:sz w:val="18"/>
          <w:szCs w:val="18"/>
        </w:rPr>
      </w:pPr>
    </w:p>
    <w:p w14:paraId="484E5155" w14:textId="26BF4A2D" w:rsidR="00E7246A" w:rsidRDefault="006D0B84" w:rsidP="0071787C">
      <w:pPr>
        <w:pStyle w:val="Caption"/>
        <w:jc w:val="center"/>
      </w:pPr>
      <w:r>
        <w:rPr>
          <w:noProof/>
          <w:lang w:val="en-US"/>
        </w:rPr>
        <w:drawing>
          <wp:inline distT="0" distB="0" distL="0" distR="0" wp14:anchorId="138D78D7" wp14:editId="23768191">
            <wp:extent cx="4924979" cy="49249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ulip-F_pM20.pdf"/>
                    <pic:cNvPicPr/>
                  </pic:nvPicPr>
                  <pic:blipFill>
                    <a:blip r:embed="rId218">
                      <a:extLst>
                        <a:ext uri="{28A0092B-C50C-407E-A947-70E740481C1C}">
                          <a14:useLocalDpi xmlns:a14="http://schemas.microsoft.com/office/drawing/2010/main" val="0"/>
                        </a:ext>
                      </a:extLst>
                    </a:blip>
                    <a:stretch>
                      <a:fillRect/>
                    </a:stretch>
                  </pic:blipFill>
                  <pic:spPr>
                    <a:xfrm>
                      <a:off x="0" y="0"/>
                      <a:ext cx="4924979" cy="4924979"/>
                    </a:xfrm>
                    <a:prstGeom prst="rect">
                      <a:avLst/>
                    </a:prstGeom>
                  </pic:spPr>
                </pic:pic>
              </a:graphicData>
            </a:graphic>
          </wp:inline>
        </w:drawing>
      </w:r>
    </w:p>
    <w:p w14:paraId="77F527CD" w14:textId="01C7D31F" w:rsidR="006D0B84" w:rsidRDefault="006D0B84" w:rsidP="00A206A8">
      <w:pPr>
        <w:pStyle w:val="Caption"/>
        <w:rPr>
          <w:b/>
        </w:rPr>
      </w:pPr>
      <w:bookmarkStart w:id="54" w:name="_Toc335915455"/>
      <w:r w:rsidRPr="00951C33">
        <w:t xml:space="preserve">Figure </w:t>
      </w:r>
      <w:r w:rsidR="002E065B">
        <w:fldChar w:fldCharType="begin"/>
      </w:r>
      <w:r w:rsidR="002E065B">
        <w:instrText xml:space="preserve"> SEQ Figure \* ARABIC </w:instrText>
      </w:r>
      <w:r w:rsidR="002E065B">
        <w:fldChar w:fldCharType="separate"/>
      </w:r>
      <w:r w:rsidR="002A259D">
        <w:rPr>
          <w:noProof/>
        </w:rPr>
        <w:t>13</w:t>
      </w:r>
      <w:r w:rsidR="002E065B">
        <w:rPr>
          <w:noProof/>
        </w:rPr>
        <w:fldChar w:fldCharType="end"/>
      </w:r>
      <w:r w:rsidRPr="00951C33">
        <w:t xml:space="preserve">. </w:t>
      </w:r>
      <w:r>
        <w:t xml:space="preserve">Fishing mortality envelope plots for the </w:t>
      </w:r>
      <w:r w:rsidR="0071787C">
        <w:t xml:space="preserve">F0.1 </w:t>
      </w:r>
      <w:r>
        <w:t>management procedure under</w:t>
      </w:r>
      <w:r w:rsidR="0071787C">
        <w:t xml:space="preserve"> 4 combinations of the most and least optimistic mortality and recruitment scenarios</w:t>
      </w:r>
      <w:r>
        <w:t>. Large spikes in realised fishing mortality</w:t>
      </w:r>
      <w:r w:rsidR="009F691C">
        <w:t xml:space="preserve"> in the pM20 scenarios</w:t>
      </w:r>
      <w:r>
        <w:t xml:space="preserve"> are the result of increased natural mortality, driving biomass down and increasing assessment error.</w:t>
      </w:r>
      <w:bookmarkEnd w:id="54"/>
    </w:p>
    <w:p w14:paraId="02865EF2" w14:textId="5D83409E" w:rsidR="006D0B84" w:rsidRDefault="00A962D7" w:rsidP="00A962D7">
      <w:pPr>
        <w:jc w:val="center"/>
      </w:pPr>
      <w:r>
        <w:br w:type="column"/>
      </w:r>
      <w:r>
        <w:rPr>
          <w:noProof/>
          <w:lang w:val="en-US"/>
        </w:rPr>
        <w:lastRenderedPageBreak/>
        <w:drawing>
          <wp:inline distT="0" distB="0" distL="0" distR="0" wp14:anchorId="0F52CA63" wp14:editId="69FB642D">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dSel.pdf"/>
                    <pic:cNvPicPr/>
                  </pic:nvPicPr>
                  <pic:blipFill>
                    <a:blip r:embed="rId2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8C0305C" w14:textId="0ED29897" w:rsidR="00A962D7" w:rsidRDefault="00A962D7" w:rsidP="006D0B84">
      <w:r w:rsidRPr="00951C33">
        <w:t xml:space="preserve">Figure </w:t>
      </w:r>
      <w:r w:rsidR="002E065B">
        <w:fldChar w:fldCharType="begin"/>
      </w:r>
      <w:r w:rsidR="002E065B">
        <w:instrText xml:space="preserve"> SEQ Figure \* ARABIC </w:instrText>
      </w:r>
      <w:r w:rsidR="002E065B">
        <w:fldChar w:fldCharType="separate"/>
      </w:r>
      <w:r>
        <w:rPr>
          <w:noProof/>
        </w:rPr>
        <w:t>14</w:t>
      </w:r>
      <w:r w:rsidR="002E065B">
        <w:rPr>
          <w:noProof/>
        </w:rPr>
        <w:fldChar w:fldCharType="end"/>
      </w:r>
      <w:r w:rsidRPr="00951C33">
        <w:t xml:space="preserve">. </w:t>
      </w:r>
      <w:r>
        <w:t>A comparison of parametric dome shaped fishing selectivity and the observed fishing selectivity (from NCAM). The thin grey lines are each a different selectivity-at-age line from the historical period, and the thick black line is the least-squares fit of the gamma model to the historical period.</w:t>
      </w:r>
    </w:p>
    <w:p w14:paraId="1DF432AC" w14:textId="1ED9F85F" w:rsidR="00EC1403" w:rsidRDefault="00A962D7" w:rsidP="00EC1403">
      <w:pPr>
        <w:jc w:val="center"/>
      </w:pPr>
      <w:r>
        <w:br w:type="column"/>
      </w:r>
      <w:r w:rsidR="00EC1403">
        <w:rPr>
          <w:noProof/>
          <w:lang w:val="en-US"/>
        </w:rPr>
        <w:lastRenderedPageBreak/>
        <w:drawing>
          <wp:inline distT="0" distB="0" distL="0" distR="0" wp14:anchorId="2B1A09A3" wp14:editId="45FAB51D">
            <wp:extent cx="5943600" cy="6240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RepUnrepidraw.pdf"/>
                    <pic:cNvPicPr/>
                  </pic:nvPicPr>
                  <pic:blipFill>
                    <a:blip r:embed="rId220">
                      <a:extLst>
                        <a:ext uri="{28A0092B-C50C-407E-A947-70E740481C1C}">
                          <a14:useLocalDpi xmlns:a14="http://schemas.microsoft.com/office/drawing/2010/main" val="0"/>
                        </a:ext>
                      </a:extLst>
                    </a:blip>
                    <a:stretch>
                      <a:fillRect/>
                    </a:stretch>
                  </pic:blipFill>
                  <pic:spPr>
                    <a:xfrm>
                      <a:off x="0" y="0"/>
                      <a:ext cx="5943600" cy="6240780"/>
                    </a:xfrm>
                    <a:prstGeom prst="rect">
                      <a:avLst/>
                    </a:prstGeom>
                  </pic:spPr>
                </pic:pic>
              </a:graphicData>
            </a:graphic>
          </wp:inline>
        </w:drawing>
      </w:r>
    </w:p>
    <w:p w14:paraId="297D0BFC" w14:textId="37875EBF" w:rsidR="00EC1403" w:rsidRDefault="00EC1403" w:rsidP="00EC1403">
      <w:r w:rsidRPr="00951C33">
        <w:t xml:space="preserve">Figure </w:t>
      </w:r>
      <w:r w:rsidR="002E065B">
        <w:fldChar w:fldCharType="begin"/>
      </w:r>
      <w:r w:rsidR="002E065B">
        <w:instrText xml:space="preserve"> SEQ Figure \* ARABIC </w:instrText>
      </w:r>
      <w:r w:rsidR="002E065B">
        <w:fldChar w:fldCharType="separate"/>
      </w:r>
      <w:r>
        <w:rPr>
          <w:noProof/>
        </w:rPr>
        <w:t>15</w:t>
      </w:r>
      <w:r w:rsidR="002E065B">
        <w:rPr>
          <w:noProof/>
        </w:rPr>
        <w:fldChar w:fldCharType="end"/>
      </w:r>
      <w:r w:rsidRPr="00951C33">
        <w:t xml:space="preserve">. </w:t>
      </w:r>
      <w:r>
        <w:t>A comparison of projected simulation dynamics with unreported catch (left) and no unreported catch (right). In this scenario, the unreported catch increased removals by 30% of the TAC, shown as the blue dashed line. As expected, with higher removals the fishing mortality rate spikes increases in times of decline due to assessment error.</w:t>
      </w:r>
    </w:p>
    <w:p w14:paraId="4598B7DE" w14:textId="77777777" w:rsidR="00A962D7" w:rsidRPr="006D0B84" w:rsidRDefault="00A962D7" w:rsidP="006D0B84"/>
    <w:sectPr w:rsidR="00A962D7" w:rsidRPr="006D0B84" w:rsidSect="00254AE7">
      <w:pgSz w:w="12240" w:h="15840"/>
      <w:pgMar w:top="1440" w:right="1440" w:bottom="1440" w:left="1440" w:header="720" w:footer="74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D9CCEC" w14:textId="77777777" w:rsidR="002E065B" w:rsidRDefault="002E065B">
      <w:r>
        <w:separator/>
      </w:r>
    </w:p>
    <w:p w14:paraId="539746AF" w14:textId="77777777" w:rsidR="002E065B" w:rsidRDefault="002E065B"/>
    <w:p w14:paraId="6D7F9651" w14:textId="77777777" w:rsidR="002E065B" w:rsidRDefault="002E065B"/>
    <w:p w14:paraId="52B68D19" w14:textId="77777777" w:rsidR="002E065B" w:rsidRDefault="002E065B"/>
    <w:p w14:paraId="404FD2AC" w14:textId="77777777" w:rsidR="002E065B" w:rsidRDefault="002E065B"/>
    <w:p w14:paraId="5151DB1D" w14:textId="77777777" w:rsidR="002E065B" w:rsidRDefault="002E065B"/>
    <w:p w14:paraId="4C4FBE14" w14:textId="77777777" w:rsidR="002E065B" w:rsidRDefault="002E065B"/>
    <w:p w14:paraId="2A3BD73D" w14:textId="77777777" w:rsidR="002E065B" w:rsidRDefault="002E065B"/>
    <w:p w14:paraId="54BD0E0F" w14:textId="77777777" w:rsidR="002E065B" w:rsidRDefault="002E065B"/>
  </w:endnote>
  <w:endnote w:type="continuationSeparator" w:id="0">
    <w:p w14:paraId="3C99C9D6" w14:textId="77777777" w:rsidR="002E065B" w:rsidRDefault="002E065B">
      <w:r>
        <w:continuationSeparator/>
      </w:r>
    </w:p>
    <w:p w14:paraId="72E0FB12" w14:textId="77777777" w:rsidR="002E065B" w:rsidRDefault="002E065B"/>
    <w:p w14:paraId="3C0CC3B2" w14:textId="77777777" w:rsidR="002E065B" w:rsidRDefault="002E065B"/>
    <w:p w14:paraId="50BC5BB4" w14:textId="77777777" w:rsidR="002E065B" w:rsidRDefault="002E065B"/>
    <w:p w14:paraId="6516F2A3" w14:textId="77777777" w:rsidR="002E065B" w:rsidRDefault="002E065B"/>
    <w:p w14:paraId="3C6746C9" w14:textId="77777777" w:rsidR="002E065B" w:rsidRDefault="002E065B"/>
    <w:p w14:paraId="61135240" w14:textId="77777777" w:rsidR="002E065B" w:rsidRDefault="002E065B"/>
    <w:p w14:paraId="3D475B29" w14:textId="77777777" w:rsidR="002E065B" w:rsidRDefault="002E065B"/>
    <w:p w14:paraId="7580FBAC" w14:textId="77777777" w:rsidR="002E065B" w:rsidRDefault="002E06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Bold">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0C98D0E" w14:textId="77777777" w:rsidR="00173CB8" w:rsidRDefault="00173CB8" w:rsidP="008E7357">
    <w:pPr>
      <w:framePr w:wrap="around" w:vAnchor="text" w:hAnchor="margin" w:xAlign="right" w:y="1"/>
    </w:pPr>
    <w:r>
      <w:fldChar w:fldCharType="begin"/>
    </w:r>
    <w:r>
      <w:instrText xml:space="preserve">PAGE  </w:instrText>
    </w:r>
    <w:r>
      <w:fldChar w:fldCharType="separate"/>
    </w:r>
    <w:r>
      <w:rPr>
        <w:noProof/>
      </w:rPr>
      <w:t>23</w:t>
    </w:r>
    <w:r>
      <w:fldChar w:fldCharType="end"/>
    </w:r>
  </w:p>
  <w:p w14:paraId="5F3534C4" w14:textId="77777777" w:rsidR="00173CB8" w:rsidRDefault="00173CB8" w:rsidP="008E7357">
    <w:pPr>
      <w:ind w:right="360"/>
    </w:pPr>
  </w:p>
  <w:p w14:paraId="17362583" w14:textId="77777777" w:rsidR="00173CB8" w:rsidRDefault="00173CB8"/>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20C3729" w14:textId="77777777" w:rsidR="00173CB8" w:rsidRPr="00DA68D4" w:rsidRDefault="00173CB8" w:rsidP="00021E07">
    <w:pPr>
      <w:pStyle w:val="BodyText"/>
      <w:pBdr>
        <w:top w:val="single" w:sz="4" w:space="1" w:color="auto"/>
      </w:pBdr>
      <w:tabs>
        <w:tab w:val="right" w:pos="9360"/>
      </w:tabs>
    </w:pPr>
    <w:r>
      <w:rPr>
        <w:lang w:val="en-GB"/>
      </w:rPr>
      <w:t xml:space="preserve">For Review </w:t>
    </w:r>
    <w:r>
      <w:rPr>
        <w:color w:val="E36C0A" w:themeColor="accent6" w:themeShade="BF"/>
        <w:lang w:val="en-GB"/>
      </w:rPr>
      <w:t>Month Year</w:t>
    </w:r>
    <w:r w:rsidRPr="00325815">
      <w:rPr>
        <w:color w:val="E36C0A" w:themeColor="accent6" w:themeShade="BF"/>
        <w:lang w:val="en-GB"/>
      </w:rPr>
      <w:t xml:space="preserve"> </w:t>
    </w:r>
    <w:r w:rsidRPr="00325815">
      <w:rPr>
        <w:lang w:val="en-GB"/>
      </w:rPr>
      <w:t>– Not Citable</w:t>
    </w:r>
    <w:r>
      <w:rPr>
        <w:lang w:val="en-GB"/>
      </w:rPr>
      <w:tab/>
    </w:r>
    <w:r>
      <w:rPr>
        <w:noProof/>
        <w:spacing w:val="-3"/>
        <w:lang w:val="en-US"/>
      </w:rPr>
      <w:drawing>
        <wp:inline distT="0" distB="0" distL="0" distR="0" wp14:anchorId="29DB1999" wp14:editId="5571C9FD">
          <wp:extent cx="1104900" cy="28956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289560"/>
                  </a:xfrm>
                  <a:prstGeom prst="rect">
                    <a:avLst/>
                  </a:prstGeom>
                  <a:noFill/>
                  <a:ln>
                    <a:noFill/>
                  </a:ln>
                </pic:spPr>
              </pic:pic>
            </a:graphicData>
          </a:graphic>
        </wp:inline>
      </w:drawing>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6949FDA" w14:textId="77777777" w:rsidR="00173CB8" w:rsidRDefault="00173CB8" w:rsidP="001102A3">
    <w:pPr>
      <w:pStyle w:val="Footer"/>
      <w:pBdr>
        <w:top w:val="single" w:sz="4" w:space="1" w:color="auto"/>
      </w:pBdr>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sdt>
    <w:sdtPr>
      <w:id w:val="-476760455"/>
      <w:docPartObj>
        <w:docPartGallery w:val="Page Numbers (Bottom of Page)"/>
        <w:docPartUnique/>
      </w:docPartObj>
    </w:sdtPr>
    <w:sdtEndPr>
      <w:rPr>
        <w:noProof/>
      </w:rPr>
    </w:sdtEndPr>
    <w:sdtContent>
      <w:p w14:paraId="4CAF2963" w14:textId="77777777" w:rsidR="00173CB8" w:rsidRDefault="00173CB8" w:rsidP="001102A3">
        <w:pPr>
          <w:pStyle w:val="Footer"/>
          <w:pBdr>
            <w:top w:val="single" w:sz="4" w:space="1" w:color="auto"/>
          </w:pBdr>
          <w:jc w:val="center"/>
        </w:pPr>
        <w:r>
          <w:fldChar w:fldCharType="begin"/>
        </w:r>
        <w:r>
          <w:instrText xml:space="preserve"> PAGE   \* MERGEFORMAT </w:instrText>
        </w:r>
        <w:r>
          <w:fldChar w:fldCharType="separate"/>
        </w:r>
        <w:r w:rsidR="002B317D">
          <w:rPr>
            <w:noProof/>
          </w:rPr>
          <w:t>iii</w:t>
        </w:r>
        <w:r>
          <w:rPr>
            <w:noProof/>
          </w:rPr>
          <w:fldChar w:fldCharType="end"/>
        </w:r>
      </w:p>
    </w:sdtContent>
  </w:sdt>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9982602" w14:textId="77777777" w:rsidR="00173CB8" w:rsidRDefault="00173CB8" w:rsidP="00A26B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317D">
      <w:rPr>
        <w:rStyle w:val="PageNumber"/>
        <w:noProof/>
      </w:rPr>
      <w:t>33</w:t>
    </w:r>
    <w:r>
      <w:rPr>
        <w:rStyle w:val="PageNumber"/>
      </w:rPr>
      <w:fldChar w:fldCharType="end"/>
    </w:r>
  </w:p>
  <w:p w14:paraId="5679F419" w14:textId="0771F387" w:rsidR="00173CB8" w:rsidRPr="00513207" w:rsidRDefault="00173CB8" w:rsidP="008E7357">
    <w:pPr>
      <w:pBdr>
        <w:top w:val="single" w:sz="4" w:space="1" w:color="auto"/>
      </w:pBdr>
      <w:ind w:right="360"/>
      <w:jc w:val="center"/>
      <w:rPr>
        <w:rFonts w:cs="Arial"/>
        <w:sz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9CD10D" w14:textId="77777777" w:rsidR="002E065B" w:rsidRDefault="002E065B">
      <w:r>
        <w:separator/>
      </w:r>
    </w:p>
    <w:p w14:paraId="620CCADE" w14:textId="77777777" w:rsidR="002E065B" w:rsidRDefault="002E065B"/>
    <w:p w14:paraId="1FCF9D43" w14:textId="77777777" w:rsidR="002E065B" w:rsidRDefault="002E065B"/>
    <w:p w14:paraId="7AD0DB6B" w14:textId="77777777" w:rsidR="002E065B" w:rsidRDefault="002E065B"/>
    <w:p w14:paraId="397E8E09" w14:textId="77777777" w:rsidR="002E065B" w:rsidRDefault="002E065B"/>
    <w:p w14:paraId="471BB3FB" w14:textId="77777777" w:rsidR="002E065B" w:rsidRDefault="002E065B"/>
    <w:p w14:paraId="0CD46D51" w14:textId="77777777" w:rsidR="002E065B" w:rsidRDefault="002E065B"/>
    <w:p w14:paraId="4C727AB1" w14:textId="77777777" w:rsidR="002E065B" w:rsidRDefault="002E065B"/>
    <w:p w14:paraId="5ED9AFF7" w14:textId="77777777" w:rsidR="002E065B" w:rsidRDefault="002E065B"/>
  </w:footnote>
  <w:footnote w:type="continuationSeparator" w:id="0">
    <w:p w14:paraId="26280050" w14:textId="77777777" w:rsidR="002E065B" w:rsidRDefault="002E065B">
      <w:r>
        <w:continuationSeparator/>
      </w:r>
    </w:p>
    <w:p w14:paraId="67A0C06C" w14:textId="77777777" w:rsidR="002E065B" w:rsidRDefault="002E065B"/>
    <w:p w14:paraId="1D02D464" w14:textId="77777777" w:rsidR="002E065B" w:rsidRDefault="002E065B"/>
    <w:p w14:paraId="109ABC0D" w14:textId="77777777" w:rsidR="002E065B" w:rsidRDefault="002E065B"/>
    <w:p w14:paraId="1B2CE949" w14:textId="77777777" w:rsidR="002E065B" w:rsidRDefault="002E065B"/>
    <w:p w14:paraId="24FE4F97" w14:textId="77777777" w:rsidR="002E065B" w:rsidRDefault="002E065B"/>
    <w:p w14:paraId="4B4024ED" w14:textId="77777777" w:rsidR="002E065B" w:rsidRDefault="002E065B"/>
    <w:p w14:paraId="76D58677" w14:textId="77777777" w:rsidR="002E065B" w:rsidRDefault="002E065B"/>
    <w:p w14:paraId="7894726C" w14:textId="77777777" w:rsidR="002E065B" w:rsidRDefault="002E065B"/>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B240EBC" w14:textId="77777777" w:rsidR="00173CB8" w:rsidRDefault="002E065B" w:rsidP="00347CE5">
    <w:pPr>
      <w:spacing w:after="240"/>
      <w:rPr>
        <w:b/>
        <w:szCs w:val="22"/>
      </w:rPr>
    </w:pPr>
    <w:sdt>
      <w:sdtPr>
        <w:rPr>
          <w:b/>
          <w:szCs w:val="22"/>
        </w:rPr>
        <w:id w:val="-1605878394"/>
        <w:docPartObj>
          <w:docPartGallery w:val="Watermarks"/>
          <w:docPartUnique/>
        </w:docPartObj>
      </w:sdtPr>
      <w:sdtEndPr/>
      <w:sdtContent>
        <w:r>
          <w:rPr>
            <w:b/>
            <w:noProof/>
            <w:szCs w:val="22"/>
            <w:lang w:eastAsia="zh-TW"/>
          </w:rPr>
          <w:pict w14:anchorId="138B896E">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173CB8">
      <w:rPr>
        <w:noProof/>
        <w:lang w:val="en-US"/>
      </w:rPr>
      <w:drawing>
        <wp:inline distT="0" distB="0" distL="0" distR="0" wp14:anchorId="2F39C66A" wp14:editId="567D8EC6">
          <wp:extent cx="3317240" cy="61214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2" name="Picture 2" descr="C:\Users\RondeauI\Desktop\Templates&amp;Forms\e_eso_bw.gif"/>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17240" cy="612140"/>
                  </a:xfrm>
                  <a:prstGeom prst="rect">
                    <a:avLst/>
                  </a:prstGeom>
                  <a:noFill/>
                  <a:ln>
                    <a:noFill/>
                  </a:ln>
                </pic:spPr>
              </pic:pic>
            </a:graphicData>
          </a:graphic>
        </wp:inline>
      </w:drawing>
    </w:r>
  </w:p>
  <w:p w14:paraId="615630F7" w14:textId="77777777" w:rsidR="00173CB8" w:rsidRPr="004D2DF2" w:rsidRDefault="00173CB8" w:rsidP="00347CE5">
    <w:pPr>
      <w:pStyle w:val="CoverPageHeaderCSAS"/>
    </w:pPr>
    <w:r w:rsidRPr="004D2DF2">
      <w:t>Canadian Science Advisory Secretariat (CSAS)</w:t>
    </w:r>
  </w:p>
  <w:p w14:paraId="42A15882" w14:textId="77777777" w:rsidR="00173CB8" w:rsidRDefault="00173CB8" w:rsidP="000A35F6">
    <w:pPr>
      <w:pStyle w:val="CoverPageHeaderRESRegion"/>
    </w:pPr>
    <w:r>
      <w:t>Working Paper 20</w:t>
    </w:r>
    <w:r w:rsidRPr="00FF1077">
      <w:rPr>
        <w:color w:val="008000"/>
      </w:rPr>
      <w:t>xx</w:t>
    </w:r>
    <w:r>
      <w:rPr>
        <w:color w:val="008000"/>
      </w:rPr>
      <w:t>XXX</w:t>
    </w:r>
    <w:r w:rsidRPr="0094760D">
      <w:rPr>
        <w:color w:val="008000"/>
      </w:rPr>
      <w:t>0</w:t>
    </w:r>
    <w:r>
      <w:rPr>
        <w:color w:val="008000"/>
      </w:rPr>
      <w:t>00</w:t>
    </w:r>
    <w:r>
      <w:t xml:space="preserve"> </w:t>
    </w:r>
    <w:r w:rsidRPr="0094760D">
      <w:rPr>
        <w:color w:val="008000"/>
      </w:rPr>
      <w:t>(this number will match</w:t>
    </w:r>
    <w:r>
      <w:rPr>
        <w:color w:val="008000"/>
      </w:rPr>
      <w:t xml:space="preserve"> the</w:t>
    </w:r>
    <w:r w:rsidRPr="0094760D">
      <w:rPr>
        <w:color w:val="008000"/>
      </w:rPr>
      <w:t xml:space="preserve"> RSIA#)</w:t>
    </w:r>
  </w:p>
  <w:p w14:paraId="42CD58D4" w14:textId="77777777" w:rsidR="00173CB8" w:rsidRDefault="00173CB8" w:rsidP="000A35F6">
    <w:pPr>
      <w:pStyle w:val="CoverPageHeaderRESRegion"/>
    </w:pPr>
    <w:r>
      <w:t>Pacific Region</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510825F" w14:textId="77777777" w:rsidR="00173CB8" w:rsidRPr="0065392E" w:rsidRDefault="00173CB8" w:rsidP="0065392E">
    <w:pPr>
      <w:pBdr>
        <w:bottom w:val="single" w:sz="4" w:space="1" w:color="auto"/>
      </w:pBdr>
      <w:tabs>
        <w:tab w:val="center" w:pos="4680"/>
        <w:tab w:val="right" w:pos="9360"/>
      </w:tabs>
      <w:rPr>
        <w:szCs w:val="22"/>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1A5B8D6" w14:textId="77777777" w:rsidR="00173CB8" w:rsidRDefault="00173CB8"/>
  <w:p w14:paraId="3DB0C4B5" w14:textId="77777777" w:rsidR="00173CB8" w:rsidRDefault="00173CB8"/>
  <w:p w14:paraId="41771ADC" w14:textId="77777777" w:rsidR="00173CB8" w:rsidRDefault="00173CB8"/>
  <w:p w14:paraId="114E523A" w14:textId="77777777" w:rsidR="00173CB8" w:rsidRDefault="00173CB8"/>
  <w:p w14:paraId="04B5288E" w14:textId="77777777" w:rsidR="00173CB8" w:rsidRDefault="00173CB8"/>
  <w:p w14:paraId="34E18CE1" w14:textId="77777777" w:rsidR="00173CB8" w:rsidRDefault="00173CB8"/>
  <w:p w14:paraId="4BE65D8B" w14:textId="77777777" w:rsidR="00173CB8" w:rsidRDefault="00173CB8"/>
  <w:p w14:paraId="5F9F741D" w14:textId="77777777" w:rsidR="00173CB8" w:rsidRDefault="00173CB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905956"/>
    <w:multiLevelType w:val="hybridMultilevel"/>
    <w:tmpl w:val="9E8A9440"/>
    <w:lvl w:ilvl="0" w:tplc="74DA5386">
      <w:start w:val="2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2F4984"/>
    <w:multiLevelType w:val="hybridMultilevel"/>
    <w:tmpl w:val="E7A42FFA"/>
    <w:lvl w:ilvl="0" w:tplc="082E1C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FF2C77"/>
    <w:multiLevelType w:val="hybridMultilevel"/>
    <w:tmpl w:val="FEC8F25E"/>
    <w:lvl w:ilvl="0" w:tplc="F8B843F8">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3D94C18"/>
    <w:multiLevelType w:val="multilevel"/>
    <w:tmpl w:val="C8EA341C"/>
    <w:numStyleLink w:val="CSASHeadings"/>
  </w:abstractNum>
  <w:abstractNum w:abstractNumId="4">
    <w:nsid w:val="4CAB6E2B"/>
    <w:multiLevelType w:val="multilevel"/>
    <w:tmpl w:val="C8EA341C"/>
    <w:styleLink w:val="CSASHeadings"/>
    <w:lvl w:ilvl="0">
      <w:start w:val="1"/>
      <w:numFmt w:val="decimal"/>
      <w:pStyle w:val="Heading1"/>
      <w:lvlText w:val="%1."/>
      <w:lvlJc w:val="left"/>
      <w:pPr>
        <w:ind w:left="340" w:hanging="340"/>
      </w:pPr>
      <w:rPr>
        <w:rFonts w:hint="default"/>
      </w:rPr>
    </w:lvl>
    <w:lvl w:ilvl="1">
      <w:start w:val="1"/>
      <w:numFmt w:val="decimal"/>
      <w:pStyle w:val="Heading2"/>
      <w:lvlText w:val="%1.%2."/>
      <w:lvlJc w:val="left"/>
      <w:pPr>
        <w:ind w:left="2410" w:hanging="567"/>
      </w:pPr>
      <w:rPr>
        <w:rFonts w:hint="default"/>
      </w:rPr>
    </w:lvl>
    <w:lvl w:ilvl="2">
      <w:start w:val="1"/>
      <w:numFmt w:val="decimal"/>
      <w:pStyle w:val="Heading3"/>
      <w:lvlText w:val="%1.%2.%3."/>
      <w:lvlJc w:val="left"/>
      <w:pPr>
        <w:ind w:left="794" w:hanging="794"/>
      </w:pPr>
      <w:rPr>
        <w:rFonts w:hint="default"/>
      </w:rPr>
    </w:lvl>
    <w:lvl w:ilvl="3">
      <w:start w:val="1"/>
      <w:numFmt w:val="decimal"/>
      <w:lvlRestart w:val="0"/>
      <w:pStyle w:val="Heading4"/>
      <w:lvlText w:val="%1.%2.%3.%4."/>
      <w:lvlJc w:val="left"/>
      <w:pPr>
        <w:ind w:left="907" w:hanging="3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6">
    <w:nsid w:val="6D1208DB"/>
    <w:multiLevelType w:val="hybridMultilevel"/>
    <w:tmpl w:val="8B00192A"/>
    <w:lvl w:ilvl="0" w:tplc="89D2CB02">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6"/>
  </w:num>
  <w:num w:numId="5">
    <w:abstractNumId w:val="0"/>
  </w:num>
  <w:num w:numId="6">
    <w:abstractNumId w:val="1"/>
  </w:num>
  <w:num w:numId="7">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embedSystemFonts/>
  <w:activeWritingStyle w:appName="MSWord" w:lang="fr-CA" w:vendorID="64" w:dllVersion="6" w:nlCheck="1" w:checkStyle="0"/>
  <w:activeWritingStyle w:appName="MSWord" w:lang="en-US" w:vendorID="64" w:dllVersion="6" w:nlCheck="1" w:checkStyle="0"/>
  <w:activeWritingStyle w:appName="MSWord" w:lang="en-CA" w:vendorID="64" w:dllVersion="6" w:nlCheck="1" w:checkStyle="0"/>
  <w:activeWritingStyle w:appName="MSWord" w:lang="en-GB" w:vendorID="64" w:dllVersion="6" w:nlCheck="1" w:checkStyle="0"/>
  <w:activeWritingStyle w:appName="MSWord" w:lang="en-CA" w:vendorID="64" w:dllVersion="0" w:nlCheck="1" w:checkStyle="0"/>
  <w:activeWritingStyle w:appName="MSWord" w:lang="en-US" w:vendorID="64" w:dllVersion="0" w:nlCheck="1" w:checkStyle="0"/>
  <w:proofState w:spelling="clean" w:grammar="clean"/>
  <w:stylePaneSortMethod w:val="0000"/>
  <w:trackRevisions/>
  <w:defaultTabStop w:val="720"/>
  <w:doNotHyphenateCaps/>
  <w:drawingGridHorizontalSpacing w:val="110"/>
  <w:drawingGridVerticalSpacing w:val="299"/>
  <w:displayHorizontalDrawingGridEvery w:val="0"/>
  <w:displayVerticalDrawingGridEvery w:val="0"/>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22CF"/>
    <w:rsid w:val="000001F7"/>
    <w:rsid w:val="00000245"/>
    <w:rsid w:val="0000093F"/>
    <w:rsid w:val="00000F48"/>
    <w:rsid w:val="000012E9"/>
    <w:rsid w:val="0000311C"/>
    <w:rsid w:val="00003F1A"/>
    <w:rsid w:val="00004295"/>
    <w:rsid w:val="000043BD"/>
    <w:rsid w:val="00004929"/>
    <w:rsid w:val="00004F00"/>
    <w:rsid w:val="00004F56"/>
    <w:rsid w:val="0000502F"/>
    <w:rsid w:val="000053E3"/>
    <w:rsid w:val="000067D3"/>
    <w:rsid w:val="0000703B"/>
    <w:rsid w:val="0000754F"/>
    <w:rsid w:val="0000779E"/>
    <w:rsid w:val="00010F6E"/>
    <w:rsid w:val="000143C6"/>
    <w:rsid w:val="0001486A"/>
    <w:rsid w:val="00015D10"/>
    <w:rsid w:val="000162F9"/>
    <w:rsid w:val="000163AE"/>
    <w:rsid w:val="000165E8"/>
    <w:rsid w:val="00017560"/>
    <w:rsid w:val="00017FC1"/>
    <w:rsid w:val="00021E07"/>
    <w:rsid w:val="00021F19"/>
    <w:rsid w:val="00022031"/>
    <w:rsid w:val="00023644"/>
    <w:rsid w:val="00024FC9"/>
    <w:rsid w:val="00025A92"/>
    <w:rsid w:val="000261FF"/>
    <w:rsid w:val="00026A73"/>
    <w:rsid w:val="00026BA9"/>
    <w:rsid w:val="00027096"/>
    <w:rsid w:val="000271B3"/>
    <w:rsid w:val="000279D9"/>
    <w:rsid w:val="00030568"/>
    <w:rsid w:val="00030828"/>
    <w:rsid w:val="00031AAC"/>
    <w:rsid w:val="00032041"/>
    <w:rsid w:val="00032884"/>
    <w:rsid w:val="00032F1A"/>
    <w:rsid w:val="000337D5"/>
    <w:rsid w:val="00034319"/>
    <w:rsid w:val="000353BD"/>
    <w:rsid w:val="00035878"/>
    <w:rsid w:val="00035C00"/>
    <w:rsid w:val="00036A51"/>
    <w:rsid w:val="00036BEF"/>
    <w:rsid w:val="00037B6C"/>
    <w:rsid w:val="0004001D"/>
    <w:rsid w:val="00040E6F"/>
    <w:rsid w:val="0004163B"/>
    <w:rsid w:val="00043704"/>
    <w:rsid w:val="00043C9D"/>
    <w:rsid w:val="00044F93"/>
    <w:rsid w:val="00045D36"/>
    <w:rsid w:val="0004645A"/>
    <w:rsid w:val="00047B9E"/>
    <w:rsid w:val="000506DD"/>
    <w:rsid w:val="00051845"/>
    <w:rsid w:val="00051E32"/>
    <w:rsid w:val="00052DF6"/>
    <w:rsid w:val="0005317A"/>
    <w:rsid w:val="00054471"/>
    <w:rsid w:val="000565F9"/>
    <w:rsid w:val="000569DC"/>
    <w:rsid w:val="00056B19"/>
    <w:rsid w:val="00057EAD"/>
    <w:rsid w:val="00060C77"/>
    <w:rsid w:val="000617B8"/>
    <w:rsid w:val="00061893"/>
    <w:rsid w:val="0006309D"/>
    <w:rsid w:val="00063326"/>
    <w:rsid w:val="000633B6"/>
    <w:rsid w:val="000636A5"/>
    <w:rsid w:val="000649E4"/>
    <w:rsid w:val="00064F70"/>
    <w:rsid w:val="000651CC"/>
    <w:rsid w:val="0006611E"/>
    <w:rsid w:val="000663A2"/>
    <w:rsid w:val="000664AD"/>
    <w:rsid w:val="000667F8"/>
    <w:rsid w:val="00066AE9"/>
    <w:rsid w:val="0006702F"/>
    <w:rsid w:val="00067AF0"/>
    <w:rsid w:val="0007044C"/>
    <w:rsid w:val="00070C33"/>
    <w:rsid w:val="0007105D"/>
    <w:rsid w:val="0007123C"/>
    <w:rsid w:val="000720EB"/>
    <w:rsid w:val="00072775"/>
    <w:rsid w:val="00072DF7"/>
    <w:rsid w:val="000732A3"/>
    <w:rsid w:val="000736D1"/>
    <w:rsid w:val="00073C18"/>
    <w:rsid w:val="00074284"/>
    <w:rsid w:val="0007491E"/>
    <w:rsid w:val="00075D20"/>
    <w:rsid w:val="000761FD"/>
    <w:rsid w:val="00076D73"/>
    <w:rsid w:val="000777E0"/>
    <w:rsid w:val="00077BEF"/>
    <w:rsid w:val="00077C35"/>
    <w:rsid w:val="00077FE7"/>
    <w:rsid w:val="00080172"/>
    <w:rsid w:val="0008079F"/>
    <w:rsid w:val="000813C7"/>
    <w:rsid w:val="00081E1F"/>
    <w:rsid w:val="0008273E"/>
    <w:rsid w:val="00083017"/>
    <w:rsid w:val="000832ED"/>
    <w:rsid w:val="00085470"/>
    <w:rsid w:val="00085F85"/>
    <w:rsid w:val="0008633B"/>
    <w:rsid w:val="00086397"/>
    <w:rsid w:val="00086E33"/>
    <w:rsid w:val="00086FE9"/>
    <w:rsid w:val="00087598"/>
    <w:rsid w:val="00090166"/>
    <w:rsid w:val="00090B09"/>
    <w:rsid w:val="00090B72"/>
    <w:rsid w:val="00090C54"/>
    <w:rsid w:val="00091059"/>
    <w:rsid w:val="00091148"/>
    <w:rsid w:val="000918A1"/>
    <w:rsid w:val="000918FD"/>
    <w:rsid w:val="000919F1"/>
    <w:rsid w:val="0009278E"/>
    <w:rsid w:val="00092B34"/>
    <w:rsid w:val="00092FF9"/>
    <w:rsid w:val="00093656"/>
    <w:rsid w:val="00094988"/>
    <w:rsid w:val="00094BFF"/>
    <w:rsid w:val="0009542B"/>
    <w:rsid w:val="00095938"/>
    <w:rsid w:val="000964E1"/>
    <w:rsid w:val="00096F16"/>
    <w:rsid w:val="00097477"/>
    <w:rsid w:val="00097C34"/>
    <w:rsid w:val="000A0206"/>
    <w:rsid w:val="000A0ABE"/>
    <w:rsid w:val="000A1001"/>
    <w:rsid w:val="000A15B8"/>
    <w:rsid w:val="000A2097"/>
    <w:rsid w:val="000A229F"/>
    <w:rsid w:val="000A28C6"/>
    <w:rsid w:val="000A2F05"/>
    <w:rsid w:val="000A35F6"/>
    <w:rsid w:val="000A45FF"/>
    <w:rsid w:val="000A556D"/>
    <w:rsid w:val="000A59F7"/>
    <w:rsid w:val="000A61CE"/>
    <w:rsid w:val="000A6839"/>
    <w:rsid w:val="000A6A69"/>
    <w:rsid w:val="000A6AEB"/>
    <w:rsid w:val="000B0C39"/>
    <w:rsid w:val="000B1614"/>
    <w:rsid w:val="000B18F9"/>
    <w:rsid w:val="000B1AEC"/>
    <w:rsid w:val="000B1C61"/>
    <w:rsid w:val="000B1D0A"/>
    <w:rsid w:val="000B2878"/>
    <w:rsid w:val="000B2EC6"/>
    <w:rsid w:val="000B3D35"/>
    <w:rsid w:val="000B3D59"/>
    <w:rsid w:val="000B3DDD"/>
    <w:rsid w:val="000B42FF"/>
    <w:rsid w:val="000B450B"/>
    <w:rsid w:val="000B496A"/>
    <w:rsid w:val="000B4A76"/>
    <w:rsid w:val="000B4B06"/>
    <w:rsid w:val="000B52B4"/>
    <w:rsid w:val="000B536D"/>
    <w:rsid w:val="000B5A2C"/>
    <w:rsid w:val="000B5A4C"/>
    <w:rsid w:val="000B5ABE"/>
    <w:rsid w:val="000B636E"/>
    <w:rsid w:val="000B6509"/>
    <w:rsid w:val="000B73FB"/>
    <w:rsid w:val="000B7E54"/>
    <w:rsid w:val="000C0202"/>
    <w:rsid w:val="000C1D89"/>
    <w:rsid w:val="000C1DB8"/>
    <w:rsid w:val="000C297B"/>
    <w:rsid w:val="000C2B9F"/>
    <w:rsid w:val="000C2C33"/>
    <w:rsid w:val="000C3050"/>
    <w:rsid w:val="000C400A"/>
    <w:rsid w:val="000C453D"/>
    <w:rsid w:val="000C5809"/>
    <w:rsid w:val="000C59D3"/>
    <w:rsid w:val="000C623B"/>
    <w:rsid w:val="000C6D63"/>
    <w:rsid w:val="000D06FE"/>
    <w:rsid w:val="000D154A"/>
    <w:rsid w:val="000D1790"/>
    <w:rsid w:val="000D24DD"/>
    <w:rsid w:val="000D28E5"/>
    <w:rsid w:val="000D2E20"/>
    <w:rsid w:val="000D3D75"/>
    <w:rsid w:val="000D4F96"/>
    <w:rsid w:val="000D4FFD"/>
    <w:rsid w:val="000D506F"/>
    <w:rsid w:val="000D575B"/>
    <w:rsid w:val="000D5A81"/>
    <w:rsid w:val="000D61E2"/>
    <w:rsid w:val="000D6ADF"/>
    <w:rsid w:val="000D6BC4"/>
    <w:rsid w:val="000E1AF4"/>
    <w:rsid w:val="000E2191"/>
    <w:rsid w:val="000E273C"/>
    <w:rsid w:val="000E2823"/>
    <w:rsid w:val="000E4337"/>
    <w:rsid w:val="000E4779"/>
    <w:rsid w:val="000E4A0D"/>
    <w:rsid w:val="000E4C59"/>
    <w:rsid w:val="000E503D"/>
    <w:rsid w:val="000E5B45"/>
    <w:rsid w:val="000E68EF"/>
    <w:rsid w:val="000E7070"/>
    <w:rsid w:val="000E74AE"/>
    <w:rsid w:val="000E791F"/>
    <w:rsid w:val="000E7A9F"/>
    <w:rsid w:val="000F1224"/>
    <w:rsid w:val="000F188B"/>
    <w:rsid w:val="000F1A40"/>
    <w:rsid w:val="000F2020"/>
    <w:rsid w:val="000F2369"/>
    <w:rsid w:val="000F23F4"/>
    <w:rsid w:val="000F2A1F"/>
    <w:rsid w:val="000F4F7B"/>
    <w:rsid w:val="000F6A3E"/>
    <w:rsid w:val="000F77C9"/>
    <w:rsid w:val="000F7E32"/>
    <w:rsid w:val="0010056D"/>
    <w:rsid w:val="00100DBA"/>
    <w:rsid w:val="00100E99"/>
    <w:rsid w:val="001013EC"/>
    <w:rsid w:val="001020A2"/>
    <w:rsid w:val="00102D5C"/>
    <w:rsid w:val="00103246"/>
    <w:rsid w:val="00103266"/>
    <w:rsid w:val="001037F6"/>
    <w:rsid w:val="00104165"/>
    <w:rsid w:val="00104669"/>
    <w:rsid w:val="00105532"/>
    <w:rsid w:val="001055FE"/>
    <w:rsid w:val="00106F04"/>
    <w:rsid w:val="00107311"/>
    <w:rsid w:val="00107D7F"/>
    <w:rsid w:val="00110147"/>
    <w:rsid w:val="001102A3"/>
    <w:rsid w:val="00110737"/>
    <w:rsid w:val="00111464"/>
    <w:rsid w:val="001115AC"/>
    <w:rsid w:val="00112705"/>
    <w:rsid w:val="0011295B"/>
    <w:rsid w:val="00112E25"/>
    <w:rsid w:val="00113A6B"/>
    <w:rsid w:val="00113C20"/>
    <w:rsid w:val="001143A6"/>
    <w:rsid w:val="00115706"/>
    <w:rsid w:val="0011695F"/>
    <w:rsid w:val="00117011"/>
    <w:rsid w:val="0011712A"/>
    <w:rsid w:val="0012025E"/>
    <w:rsid w:val="0012026D"/>
    <w:rsid w:val="00120C4A"/>
    <w:rsid w:val="00120E0D"/>
    <w:rsid w:val="001218AE"/>
    <w:rsid w:val="00121F61"/>
    <w:rsid w:val="0012260A"/>
    <w:rsid w:val="00122AB7"/>
    <w:rsid w:val="00124224"/>
    <w:rsid w:val="00125304"/>
    <w:rsid w:val="00125F33"/>
    <w:rsid w:val="00125F55"/>
    <w:rsid w:val="00126310"/>
    <w:rsid w:val="00127725"/>
    <w:rsid w:val="00130FC9"/>
    <w:rsid w:val="00132876"/>
    <w:rsid w:val="001337A0"/>
    <w:rsid w:val="00133D68"/>
    <w:rsid w:val="0013441E"/>
    <w:rsid w:val="0013492B"/>
    <w:rsid w:val="00134E9C"/>
    <w:rsid w:val="00135AA9"/>
    <w:rsid w:val="00136444"/>
    <w:rsid w:val="00137842"/>
    <w:rsid w:val="00137E43"/>
    <w:rsid w:val="001400B9"/>
    <w:rsid w:val="0014068B"/>
    <w:rsid w:val="00141415"/>
    <w:rsid w:val="001414A6"/>
    <w:rsid w:val="00142EAB"/>
    <w:rsid w:val="00143727"/>
    <w:rsid w:val="00143ECE"/>
    <w:rsid w:val="00144BFC"/>
    <w:rsid w:val="00145D48"/>
    <w:rsid w:val="00146D33"/>
    <w:rsid w:val="00146F4F"/>
    <w:rsid w:val="00147C54"/>
    <w:rsid w:val="00147DF0"/>
    <w:rsid w:val="001504A2"/>
    <w:rsid w:val="00151D45"/>
    <w:rsid w:val="00151E14"/>
    <w:rsid w:val="001524FB"/>
    <w:rsid w:val="00153243"/>
    <w:rsid w:val="001540AF"/>
    <w:rsid w:val="001541F8"/>
    <w:rsid w:val="00154245"/>
    <w:rsid w:val="0015426F"/>
    <w:rsid w:val="001551AB"/>
    <w:rsid w:val="00156BD4"/>
    <w:rsid w:val="0015734F"/>
    <w:rsid w:val="001603C1"/>
    <w:rsid w:val="00161559"/>
    <w:rsid w:val="001618A7"/>
    <w:rsid w:val="00161E05"/>
    <w:rsid w:val="0016274F"/>
    <w:rsid w:val="00162B16"/>
    <w:rsid w:val="00163DF2"/>
    <w:rsid w:val="00164522"/>
    <w:rsid w:val="00164BA8"/>
    <w:rsid w:val="001650C0"/>
    <w:rsid w:val="00165158"/>
    <w:rsid w:val="001656DD"/>
    <w:rsid w:val="00165F9B"/>
    <w:rsid w:val="00166057"/>
    <w:rsid w:val="001663A4"/>
    <w:rsid w:val="00166ACC"/>
    <w:rsid w:val="00166AE2"/>
    <w:rsid w:val="00166C3C"/>
    <w:rsid w:val="0016705C"/>
    <w:rsid w:val="001673FA"/>
    <w:rsid w:val="00167628"/>
    <w:rsid w:val="0016763E"/>
    <w:rsid w:val="00170A4D"/>
    <w:rsid w:val="0017121A"/>
    <w:rsid w:val="00172C08"/>
    <w:rsid w:val="00173CB8"/>
    <w:rsid w:val="00174472"/>
    <w:rsid w:val="00175833"/>
    <w:rsid w:val="001759A8"/>
    <w:rsid w:val="001762BF"/>
    <w:rsid w:val="00176305"/>
    <w:rsid w:val="00176DBC"/>
    <w:rsid w:val="00176E0A"/>
    <w:rsid w:val="001775F2"/>
    <w:rsid w:val="0017763C"/>
    <w:rsid w:val="00177F1C"/>
    <w:rsid w:val="001810A2"/>
    <w:rsid w:val="0018113F"/>
    <w:rsid w:val="0018323E"/>
    <w:rsid w:val="001832ED"/>
    <w:rsid w:val="00183627"/>
    <w:rsid w:val="00183920"/>
    <w:rsid w:val="001839D6"/>
    <w:rsid w:val="001843E5"/>
    <w:rsid w:val="00186983"/>
    <w:rsid w:val="00186D88"/>
    <w:rsid w:val="0018762D"/>
    <w:rsid w:val="00187888"/>
    <w:rsid w:val="00191249"/>
    <w:rsid w:val="00191B21"/>
    <w:rsid w:val="00191D09"/>
    <w:rsid w:val="0019234F"/>
    <w:rsid w:val="001923C6"/>
    <w:rsid w:val="001929AD"/>
    <w:rsid w:val="00193E5D"/>
    <w:rsid w:val="0019421A"/>
    <w:rsid w:val="00194424"/>
    <w:rsid w:val="001952A5"/>
    <w:rsid w:val="00195444"/>
    <w:rsid w:val="001966A7"/>
    <w:rsid w:val="001968AB"/>
    <w:rsid w:val="00196D2B"/>
    <w:rsid w:val="00196EF5"/>
    <w:rsid w:val="00197194"/>
    <w:rsid w:val="001A0B72"/>
    <w:rsid w:val="001A1650"/>
    <w:rsid w:val="001A180A"/>
    <w:rsid w:val="001A3809"/>
    <w:rsid w:val="001A4AFB"/>
    <w:rsid w:val="001A4B1C"/>
    <w:rsid w:val="001A50B8"/>
    <w:rsid w:val="001A5ABD"/>
    <w:rsid w:val="001A5B27"/>
    <w:rsid w:val="001A6055"/>
    <w:rsid w:val="001A6DB7"/>
    <w:rsid w:val="001A6DE0"/>
    <w:rsid w:val="001A7B13"/>
    <w:rsid w:val="001B08D0"/>
    <w:rsid w:val="001B146A"/>
    <w:rsid w:val="001B1CAC"/>
    <w:rsid w:val="001B23DA"/>
    <w:rsid w:val="001B3405"/>
    <w:rsid w:val="001B3EA1"/>
    <w:rsid w:val="001B4261"/>
    <w:rsid w:val="001B4787"/>
    <w:rsid w:val="001B48E7"/>
    <w:rsid w:val="001B52CE"/>
    <w:rsid w:val="001B5B54"/>
    <w:rsid w:val="001B6366"/>
    <w:rsid w:val="001B7547"/>
    <w:rsid w:val="001B792F"/>
    <w:rsid w:val="001B7B33"/>
    <w:rsid w:val="001B7D0C"/>
    <w:rsid w:val="001C013A"/>
    <w:rsid w:val="001C12CB"/>
    <w:rsid w:val="001C15E9"/>
    <w:rsid w:val="001C2170"/>
    <w:rsid w:val="001C27D1"/>
    <w:rsid w:val="001C3B17"/>
    <w:rsid w:val="001C3EC6"/>
    <w:rsid w:val="001C42B4"/>
    <w:rsid w:val="001C4C21"/>
    <w:rsid w:val="001C4E5A"/>
    <w:rsid w:val="001C5DE3"/>
    <w:rsid w:val="001C645E"/>
    <w:rsid w:val="001C672C"/>
    <w:rsid w:val="001C7682"/>
    <w:rsid w:val="001D0FF8"/>
    <w:rsid w:val="001D1948"/>
    <w:rsid w:val="001D2142"/>
    <w:rsid w:val="001D266A"/>
    <w:rsid w:val="001D2E4E"/>
    <w:rsid w:val="001D3422"/>
    <w:rsid w:val="001D4120"/>
    <w:rsid w:val="001D4850"/>
    <w:rsid w:val="001D4C14"/>
    <w:rsid w:val="001D4DE7"/>
    <w:rsid w:val="001D5809"/>
    <w:rsid w:val="001D58A7"/>
    <w:rsid w:val="001D6F01"/>
    <w:rsid w:val="001D7582"/>
    <w:rsid w:val="001D75F6"/>
    <w:rsid w:val="001E0675"/>
    <w:rsid w:val="001E0682"/>
    <w:rsid w:val="001E0C9A"/>
    <w:rsid w:val="001E1315"/>
    <w:rsid w:val="001E1694"/>
    <w:rsid w:val="001E1BF8"/>
    <w:rsid w:val="001E2D60"/>
    <w:rsid w:val="001E2FA4"/>
    <w:rsid w:val="001E392D"/>
    <w:rsid w:val="001E4ED0"/>
    <w:rsid w:val="001E53D4"/>
    <w:rsid w:val="001E593D"/>
    <w:rsid w:val="001E594D"/>
    <w:rsid w:val="001E63AC"/>
    <w:rsid w:val="001E7013"/>
    <w:rsid w:val="001E7D07"/>
    <w:rsid w:val="001F118D"/>
    <w:rsid w:val="001F1810"/>
    <w:rsid w:val="001F2024"/>
    <w:rsid w:val="001F478F"/>
    <w:rsid w:val="001F4841"/>
    <w:rsid w:val="001F5AC7"/>
    <w:rsid w:val="001F5AE2"/>
    <w:rsid w:val="001F6CD0"/>
    <w:rsid w:val="001F6D8D"/>
    <w:rsid w:val="001F7595"/>
    <w:rsid w:val="001F75C4"/>
    <w:rsid w:val="001F7C0C"/>
    <w:rsid w:val="00200DB6"/>
    <w:rsid w:val="0020113C"/>
    <w:rsid w:val="0020159D"/>
    <w:rsid w:val="00201B51"/>
    <w:rsid w:val="0020395B"/>
    <w:rsid w:val="00206398"/>
    <w:rsid w:val="00207BF4"/>
    <w:rsid w:val="00210347"/>
    <w:rsid w:val="002103DA"/>
    <w:rsid w:val="0021188B"/>
    <w:rsid w:val="0021188D"/>
    <w:rsid w:val="0021242F"/>
    <w:rsid w:val="002127FA"/>
    <w:rsid w:val="00212CE0"/>
    <w:rsid w:val="00212D79"/>
    <w:rsid w:val="00213282"/>
    <w:rsid w:val="00213959"/>
    <w:rsid w:val="00214207"/>
    <w:rsid w:val="002148F5"/>
    <w:rsid w:val="00214D7B"/>
    <w:rsid w:val="00215084"/>
    <w:rsid w:val="002157E7"/>
    <w:rsid w:val="00215833"/>
    <w:rsid w:val="00215867"/>
    <w:rsid w:val="00215C7D"/>
    <w:rsid w:val="00215D68"/>
    <w:rsid w:val="00215E9C"/>
    <w:rsid w:val="00216458"/>
    <w:rsid w:val="00216A2E"/>
    <w:rsid w:val="00216A78"/>
    <w:rsid w:val="002177CF"/>
    <w:rsid w:val="00217BD5"/>
    <w:rsid w:val="00217CFD"/>
    <w:rsid w:val="00220180"/>
    <w:rsid w:val="00220E28"/>
    <w:rsid w:val="002211B6"/>
    <w:rsid w:val="00221413"/>
    <w:rsid w:val="0022224A"/>
    <w:rsid w:val="002222BD"/>
    <w:rsid w:val="002240AA"/>
    <w:rsid w:val="00224252"/>
    <w:rsid w:val="00224264"/>
    <w:rsid w:val="00224778"/>
    <w:rsid w:val="0022563B"/>
    <w:rsid w:val="002261CD"/>
    <w:rsid w:val="00226901"/>
    <w:rsid w:val="00226E5D"/>
    <w:rsid w:val="00227CAA"/>
    <w:rsid w:val="00231D46"/>
    <w:rsid w:val="002324BF"/>
    <w:rsid w:val="00232BE6"/>
    <w:rsid w:val="00232D0F"/>
    <w:rsid w:val="0023363D"/>
    <w:rsid w:val="002336B2"/>
    <w:rsid w:val="002338A1"/>
    <w:rsid w:val="00234D77"/>
    <w:rsid w:val="00234E86"/>
    <w:rsid w:val="002368DB"/>
    <w:rsid w:val="00236AA3"/>
    <w:rsid w:val="00236EF9"/>
    <w:rsid w:val="00237318"/>
    <w:rsid w:val="00240315"/>
    <w:rsid w:val="00240734"/>
    <w:rsid w:val="00240CCD"/>
    <w:rsid w:val="00241FE2"/>
    <w:rsid w:val="0024601F"/>
    <w:rsid w:val="00246177"/>
    <w:rsid w:val="00246DA3"/>
    <w:rsid w:val="00247773"/>
    <w:rsid w:val="00247781"/>
    <w:rsid w:val="00251336"/>
    <w:rsid w:val="00252A9C"/>
    <w:rsid w:val="00252E9D"/>
    <w:rsid w:val="00253551"/>
    <w:rsid w:val="00253C3A"/>
    <w:rsid w:val="002548E2"/>
    <w:rsid w:val="00254AE7"/>
    <w:rsid w:val="00254F8E"/>
    <w:rsid w:val="00254F90"/>
    <w:rsid w:val="002552D3"/>
    <w:rsid w:val="00256F32"/>
    <w:rsid w:val="002575AB"/>
    <w:rsid w:val="00257DD8"/>
    <w:rsid w:val="00260015"/>
    <w:rsid w:val="00260270"/>
    <w:rsid w:val="0026049C"/>
    <w:rsid w:val="002617D4"/>
    <w:rsid w:val="00261976"/>
    <w:rsid w:val="00262FEF"/>
    <w:rsid w:val="0026347D"/>
    <w:rsid w:val="002634CF"/>
    <w:rsid w:val="00263835"/>
    <w:rsid w:val="00263C87"/>
    <w:rsid w:val="00264BFC"/>
    <w:rsid w:val="00264F7F"/>
    <w:rsid w:val="00265A04"/>
    <w:rsid w:val="002663C9"/>
    <w:rsid w:val="00266616"/>
    <w:rsid w:val="00266EC9"/>
    <w:rsid w:val="00267513"/>
    <w:rsid w:val="0027092C"/>
    <w:rsid w:val="00270ABF"/>
    <w:rsid w:val="00271116"/>
    <w:rsid w:val="00271CA9"/>
    <w:rsid w:val="002726C7"/>
    <w:rsid w:val="00272E24"/>
    <w:rsid w:val="00273227"/>
    <w:rsid w:val="00273365"/>
    <w:rsid w:val="002735B7"/>
    <w:rsid w:val="00273BC4"/>
    <w:rsid w:val="00273EA9"/>
    <w:rsid w:val="00273FAF"/>
    <w:rsid w:val="002741BC"/>
    <w:rsid w:val="002748C8"/>
    <w:rsid w:val="00275404"/>
    <w:rsid w:val="00275CA4"/>
    <w:rsid w:val="00275EE7"/>
    <w:rsid w:val="00276007"/>
    <w:rsid w:val="0027639C"/>
    <w:rsid w:val="0027769F"/>
    <w:rsid w:val="002802C6"/>
    <w:rsid w:val="00282D5B"/>
    <w:rsid w:val="00283948"/>
    <w:rsid w:val="00283996"/>
    <w:rsid w:val="002841E7"/>
    <w:rsid w:val="00284B70"/>
    <w:rsid w:val="00284D30"/>
    <w:rsid w:val="002856C2"/>
    <w:rsid w:val="00285A54"/>
    <w:rsid w:val="0028641F"/>
    <w:rsid w:val="002867AC"/>
    <w:rsid w:val="00287536"/>
    <w:rsid w:val="002900F7"/>
    <w:rsid w:val="002915E0"/>
    <w:rsid w:val="00291EDD"/>
    <w:rsid w:val="0029295A"/>
    <w:rsid w:val="00292FF5"/>
    <w:rsid w:val="0029327B"/>
    <w:rsid w:val="0029393D"/>
    <w:rsid w:val="00293B47"/>
    <w:rsid w:val="002956E4"/>
    <w:rsid w:val="00295ABD"/>
    <w:rsid w:val="0029602A"/>
    <w:rsid w:val="00296AA7"/>
    <w:rsid w:val="002975AD"/>
    <w:rsid w:val="002976D4"/>
    <w:rsid w:val="002A05A5"/>
    <w:rsid w:val="002A08EA"/>
    <w:rsid w:val="002A0C1C"/>
    <w:rsid w:val="002A1359"/>
    <w:rsid w:val="002A2266"/>
    <w:rsid w:val="002A259D"/>
    <w:rsid w:val="002A4449"/>
    <w:rsid w:val="002A5254"/>
    <w:rsid w:val="002A61CC"/>
    <w:rsid w:val="002A7485"/>
    <w:rsid w:val="002A7B01"/>
    <w:rsid w:val="002A7C28"/>
    <w:rsid w:val="002B0CDC"/>
    <w:rsid w:val="002B0CE9"/>
    <w:rsid w:val="002B0DF4"/>
    <w:rsid w:val="002B1475"/>
    <w:rsid w:val="002B2675"/>
    <w:rsid w:val="002B2832"/>
    <w:rsid w:val="002B3009"/>
    <w:rsid w:val="002B317D"/>
    <w:rsid w:val="002B335A"/>
    <w:rsid w:val="002B4E07"/>
    <w:rsid w:val="002B4E49"/>
    <w:rsid w:val="002B6398"/>
    <w:rsid w:val="002B63D9"/>
    <w:rsid w:val="002B65C0"/>
    <w:rsid w:val="002B69F7"/>
    <w:rsid w:val="002B6AFF"/>
    <w:rsid w:val="002C004D"/>
    <w:rsid w:val="002C0262"/>
    <w:rsid w:val="002C0798"/>
    <w:rsid w:val="002C0B04"/>
    <w:rsid w:val="002C12AA"/>
    <w:rsid w:val="002C168E"/>
    <w:rsid w:val="002C1767"/>
    <w:rsid w:val="002C20EC"/>
    <w:rsid w:val="002C27FE"/>
    <w:rsid w:val="002C43DB"/>
    <w:rsid w:val="002C4FE5"/>
    <w:rsid w:val="002C50AB"/>
    <w:rsid w:val="002C63D1"/>
    <w:rsid w:val="002C7D0E"/>
    <w:rsid w:val="002D15AD"/>
    <w:rsid w:val="002D16A0"/>
    <w:rsid w:val="002D1DE0"/>
    <w:rsid w:val="002D2BDF"/>
    <w:rsid w:val="002D3B58"/>
    <w:rsid w:val="002D40AA"/>
    <w:rsid w:val="002D451F"/>
    <w:rsid w:val="002D4622"/>
    <w:rsid w:val="002D5420"/>
    <w:rsid w:val="002D5E62"/>
    <w:rsid w:val="002D7132"/>
    <w:rsid w:val="002D76E5"/>
    <w:rsid w:val="002D7D11"/>
    <w:rsid w:val="002E065B"/>
    <w:rsid w:val="002E23A6"/>
    <w:rsid w:val="002E2C9A"/>
    <w:rsid w:val="002E2E96"/>
    <w:rsid w:val="002E3283"/>
    <w:rsid w:val="002E4518"/>
    <w:rsid w:val="002E491C"/>
    <w:rsid w:val="002E4E4C"/>
    <w:rsid w:val="002E5828"/>
    <w:rsid w:val="002E64A1"/>
    <w:rsid w:val="002E650C"/>
    <w:rsid w:val="002E6568"/>
    <w:rsid w:val="002E6C23"/>
    <w:rsid w:val="002E7CEE"/>
    <w:rsid w:val="002E7DA1"/>
    <w:rsid w:val="002F093B"/>
    <w:rsid w:val="002F0F8A"/>
    <w:rsid w:val="002F0FA2"/>
    <w:rsid w:val="002F1A19"/>
    <w:rsid w:val="002F3074"/>
    <w:rsid w:val="00300472"/>
    <w:rsid w:val="00300686"/>
    <w:rsid w:val="00302515"/>
    <w:rsid w:val="003027F6"/>
    <w:rsid w:val="00302F29"/>
    <w:rsid w:val="00303E44"/>
    <w:rsid w:val="00304D0A"/>
    <w:rsid w:val="00306E0C"/>
    <w:rsid w:val="003072EB"/>
    <w:rsid w:val="00307833"/>
    <w:rsid w:val="00310C7A"/>
    <w:rsid w:val="003117FA"/>
    <w:rsid w:val="00311D60"/>
    <w:rsid w:val="003120D1"/>
    <w:rsid w:val="003121AB"/>
    <w:rsid w:val="0031331A"/>
    <w:rsid w:val="00313C97"/>
    <w:rsid w:val="00314D74"/>
    <w:rsid w:val="00315DA4"/>
    <w:rsid w:val="003164DD"/>
    <w:rsid w:val="00316D7B"/>
    <w:rsid w:val="00317842"/>
    <w:rsid w:val="00317BB0"/>
    <w:rsid w:val="003215A3"/>
    <w:rsid w:val="00321678"/>
    <w:rsid w:val="0032296D"/>
    <w:rsid w:val="00322CF9"/>
    <w:rsid w:val="00322E25"/>
    <w:rsid w:val="00322F65"/>
    <w:rsid w:val="00323147"/>
    <w:rsid w:val="003232C5"/>
    <w:rsid w:val="0032331F"/>
    <w:rsid w:val="003234BE"/>
    <w:rsid w:val="00323B39"/>
    <w:rsid w:val="00325815"/>
    <w:rsid w:val="003267DF"/>
    <w:rsid w:val="00326E8A"/>
    <w:rsid w:val="003312A4"/>
    <w:rsid w:val="00332430"/>
    <w:rsid w:val="00332AD8"/>
    <w:rsid w:val="00332DBA"/>
    <w:rsid w:val="0033335F"/>
    <w:rsid w:val="00334C8C"/>
    <w:rsid w:val="00335A40"/>
    <w:rsid w:val="003362E2"/>
    <w:rsid w:val="00336391"/>
    <w:rsid w:val="00336416"/>
    <w:rsid w:val="003366CE"/>
    <w:rsid w:val="00336D6B"/>
    <w:rsid w:val="003374D7"/>
    <w:rsid w:val="00337DEF"/>
    <w:rsid w:val="00337FFA"/>
    <w:rsid w:val="003409E9"/>
    <w:rsid w:val="0034133E"/>
    <w:rsid w:val="003413F5"/>
    <w:rsid w:val="003416B1"/>
    <w:rsid w:val="003417F8"/>
    <w:rsid w:val="003422CE"/>
    <w:rsid w:val="003425FD"/>
    <w:rsid w:val="00342FA6"/>
    <w:rsid w:val="00343346"/>
    <w:rsid w:val="00344124"/>
    <w:rsid w:val="003457A2"/>
    <w:rsid w:val="0034759D"/>
    <w:rsid w:val="00347CE5"/>
    <w:rsid w:val="00350352"/>
    <w:rsid w:val="00350ED1"/>
    <w:rsid w:val="00350F89"/>
    <w:rsid w:val="00351CAC"/>
    <w:rsid w:val="00352AD5"/>
    <w:rsid w:val="00352E96"/>
    <w:rsid w:val="00352EC1"/>
    <w:rsid w:val="0035318D"/>
    <w:rsid w:val="00353673"/>
    <w:rsid w:val="0035391F"/>
    <w:rsid w:val="00353AD2"/>
    <w:rsid w:val="003546B9"/>
    <w:rsid w:val="00355B2C"/>
    <w:rsid w:val="003566BE"/>
    <w:rsid w:val="00356850"/>
    <w:rsid w:val="00356E51"/>
    <w:rsid w:val="003574CC"/>
    <w:rsid w:val="0035750F"/>
    <w:rsid w:val="00357DF9"/>
    <w:rsid w:val="00357ED3"/>
    <w:rsid w:val="003615BD"/>
    <w:rsid w:val="003616D0"/>
    <w:rsid w:val="00362C7E"/>
    <w:rsid w:val="00362F1D"/>
    <w:rsid w:val="0036433C"/>
    <w:rsid w:val="0036482A"/>
    <w:rsid w:val="0036643F"/>
    <w:rsid w:val="00367543"/>
    <w:rsid w:val="003677CB"/>
    <w:rsid w:val="00367FC3"/>
    <w:rsid w:val="00370333"/>
    <w:rsid w:val="0037046A"/>
    <w:rsid w:val="003711F4"/>
    <w:rsid w:val="00371207"/>
    <w:rsid w:val="003712B4"/>
    <w:rsid w:val="00372333"/>
    <w:rsid w:val="003727D6"/>
    <w:rsid w:val="00372B97"/>
    <w:rsid w:val="00372C39"/>
    <w:rsid w:val="00373679"/>
    <w:rsid w:val="0037394B"/>
    <w:rsid w:val="00375559"/>
    <w:rsid w:val="00375728"/>
    <w:rsid w:val="00375C89"/>
    <w:rsid w:val="00375F50"/>
    <w:rsid w:val="003763AA"/>
    <w:rsid w:val="00377182"/>
    <w:rsid w:val="0038143E"/>
    <w:rsid w:val="0038173E"/>
    <w:rsid w:val="0038274B"/>
    <w:rsid w:val="003827E1"/>
    <w:rsid w:val="00382EB4"/>
    <w:rsid w:val="003836A1"/>
    <w:rsid w:val="00383C68"/>
    <w:rsid w:val="00383C8D"/>
    <w:rsid w:val="00383EEF"/>
    <w:rsid w:val="00384399"/>
    <w:rsid w:val="0038586B"/>
    <w:rsid w:val="00385879"/>
    <w:rsid w:val="00385BC5"/>
    <w:rsid w:val="00387237"/>
    <w:rsid w:val="00387EC7"/>
    <w:rsid w:val="00387F01"/>
    <w:rsid w:val="003905D8"/>
    <w:rsid w:val="00390B07"/>
    <w:rsid w:val="00392827"/>
    <w:rsid w:val="00392963"/>
    <w:rsid w:val="00392D21"/>
    <w:rsid w:val="00393161"/>
    <w:rsid w:val="00393BAE"/>
    <w:rsid w:val="00393FCB"/>
    <w:rsid w:val="003943FD"/>
    <w:rsid w:val="00394473"/>
    <w:rsid w:val="00396790"/>
    <w:rsid w:val="0039693E"/>
    <w:rsid w:val="00396A8A"/>
    <w:rsid w:val="00397521"/>
    <w:rsid w:val="00397D59"/>
    <w:rsid w:val="003A05C6"/>
    <w:rsid w:val="003A08C7"/>
    <w:rsid w:val="003A208B"/>
    <w:rsid w:val="003A2417"/>
    <w:rsid w:val="003A2C13"/>
    <w:rsid w:val="003A2D46"/>
    <w:rsid w:val="003A47E0"/>
    <w:rsid w:val="003A4B38"/>
    <w:rsid w:val="003A4C49"/>
    <w:rsid w:val="003A55E3"/>
    <w:rsid w:val="003A659F"/>
    <w:rsid w:val="003A6746"/>
    <w:rsid w:val="003A6DDA"/>
    <w:rsid w:val="003A6E56"/>
    <w:rsid w:val="003A7E03"/>
    <w:rsid w:val="003B1B2A"/>
    <w:rsid w:val="003B30AB"/>
    <w:rsid w:val="003B35CA"/>
    <w:rsid w:val="003B3CC2"/>
    <w:rsid w:val="003B41D8"/>
    <w:rsid w:val="003B5942"/>
    <w:rsid w:val="003B5A86"/>
    <w:rsid w:val="003B67F1"/>
    <w:rsid w:val="003B6E04"/>
    <w:rsid w:val="003B7621"/>
    <w:rsid w:val="003C07F7"/>
    <w:rsid w:val="003C25AE"/>
    <w:rsid w:val="003C29A8"/>
    <w:rsid w:val="003C4446"/>
    <w:rsid w:val="003C46A6"/>
    <w:rsid w:val="003C5034"/>
    <w:rsid w:val="003C5089"/>
    <w:rsid w:val="003C61FD"/>
    <w:rsid w:val="003C6752"/>
    <w:rsid w:val="003C7B27"/>
    <w:rsid w:val="003C7F2F"/>
    <w:rsid w:val="003D0B55"/>
    <w:rsid w:val="003D1976"/>
    <w:rsid w:val="003D2235"/>
    <w:rsid w:val="003D2F4D"/>
    <w:rsid w:val="003D3701"/>
    <w:rsid w:val="003D3CF3"/>
    <w:rsid w:val="003D4552"/>
    <w:rsid w:val="003D6D00"/>
    <w:rsid w:val="003D7FDF"/>
    <w:rsid w:val="003E0E1A"/>
    <w:rsid w:val="003E122A"/>
    <w:rsid w:val="003E122C"/>
    <w:rsid w:val="003E13E7"/>
    <w:rsid w:val="003E157A"/>
    <w:rsid w:val="003E2799"/>
    <w:rsid w:val="003E4596"/>
    <w:rsid w:val="003E45DA"/>
    <w:rsid w:val="003E47C7"/>
    <w:rsid w:val="003E51B5"/>
    <w:rsid w:val="003E5E42"/>
    <w:rsid w:val="003E61E9"/>
    <w:rsid w:val="003E634A"/>
    <w:rsid w:val="003E7B27"/>
    <w:rsid w:val="003E7E9D"/>
    <w:rsid w:val="003F0184"/>
    <w:rsid w:val="003F0306"/>
    <w:rsid w:val="003F06C3"/>
    <w:rsid w:val="003F12B9"/>
    <w:rsid w:val="003F17C9"/>
    <w:rsid w:val="003F27F0"/>
    <w:rsid w:val="003F364E"/>
    <w:rsid w:val="003F387D"/>
    <w:rsid w:val="003F43C5"/>
    <w:rsid w:val="003F4FF0"/>
    <w:rsid w:val="003F5676"/>
    <w:rsid w:val="003F5E81"/>
    <w:rsid w:val="003F71E5"/>
    <w:rsid w:val="003F7619"/>
    <w:rsid w:val="004015D1"/>
    <w:rsid w:val="0040194D"/>
    <w:rsid w:val="00401B73"/>
    <w:rsid w:val="004020A3"/>
    <w:rsid w:val="004029EB"/>
    <w:rsid w:val="00402DAF"/>
    <w:rsid w:val="0040338D"/>
    <w:rsid w:val="00403C2B"/>
    <w:rsid w:val="00403E96"/>
    <w:rsid w:val="004046DA"/>
    <w:rsid w:val="004051E7"/>
    <w:rsid w:val="00405864"/>
    <w:rsid w:val="0040586A"/>
    <w:rsid w:val="00405E7B"/>
    <w:rsid w:val="0040775E"/>
    <w:rsid w:val="0041272C"/>
    <w:rsid w:val="004137ED"/>
    <w:rsid w:val="00413DEF"/>
    <w:rsid w:val="00413F9E"/>
    <w:rsid w:val="0041420D"/>
    <w:rsid w:val="00414AC5"/>
    <w:rsid w:val="00414CB1"/>
    <w:rsid w:val="00415157"/>
    <w:rsid w:val="004154BE"/>
    <w:rsid w:val="00416A5C"/>
    <w:rsid w:val="004171D9"/>
    <w:rsid w:val="004173B6"/>
    <w:rsid w:val="0042029D"/>
    <w:rsid w:val="00420392"/>
    <w:rsid w:val="00420989"/>
    <w:rsid w:val="004210E0"/>
    <w:rsid w:val="004220BC"/>
    <w:rsid w:val="00423536"/>
    <w:rsid w:val="004239D5"/>
    <w:rsid w:val="00423B7F"/>
    <w:rsid w:val="00424027"/>
    <w:rsid w:val="00425152"/>
    <w:rsid w:val="00425FC6"/>
    <w:rsid w:val="00426AD9"/>
    <w:rsid w:val="00426C84"/>
    <w:rsid w:val="00427798"/>
    <w:rsid w:val="00430010"/>
    <w:rsid w:val="00430063"/>
    <w:rsid w:val="00430526"/>
    <w:rsid w:val="00430558"/>
    <w:rsid w:val="00431321"/>
    <w:rsid w:val="0043285C"/>
    <w:rsid w:val="00432D10"/>
    <w:rsid w:val="0043321B"/>
    <w:rsid w:val="004339BF"/>
    <w:rsid w:val="00434191"/>
    <w:rsid w:val="00434A57"/>
    <w:rsid w:val="004350F7"/>
    <w:rsid w:val="00435444"/>
    <w:rsid w:val="00435890"/>
    <w:rsid w:val="00435BE3"/>
    <w:rsid w:val="004364D6"/>
    <w:rsid w:val="00436BE7"/>
    <w:rsid w:val="00436DE7"/>
    <w:rsid w:val="0043737E"/>
    <w:rsid w:val="00437E76"/>
    <w:rsid w:val="00440897"/>
    <w:rsid w:val="0044123F"/>
    <w:rsid w:val="00441924"/>
    <w:rsid w:val="00441D7E"/>
    <w:rsid w:val="004429AE"/>
    <w:rsid w:val="0044320E"/>
    <w:rsid w:val="00443DB6"/>
    <w:rsid w:val="00443E72"/>
    <w:rsid w:val="00443F21"/>
    <w:rsid w:val="00444057"/>
    <w:rsid w:val="004445AB"/>
    <w:rsid w:val="00444ABC"/>
    <w:rsid w:val="0044663E"/>
    <w:rsid w:val="00446E67"/>
    <w:rsid w:val="00452A02"/>
    <w:rsid w:val="00452F07"/>
    <w:rsid w:val="004531FB"/>
    <w:rsid w:val="004542AD"/>
    <w:rsid w:val="004568FB"/>
    <w:rsid w:val="00457693"/>
    <w:rsid w:val="00457B9C"/>
    <w:rsid w:val="00457FE8"/>
    <w:rsid w:val="004605D9"/>
    <w:rsid w:val="00460E8C"/>
    <w:rsid w:val="004610C4"/>
    <w:rsid w:val="0046140D"/>
    <w:rsid w:val="00461E5A"/>
    <w:rsid w:val="00462E6F"/>
    <w:rsid w:val="004632EF"/>
    <w:rsid w:val="0046408D"/>
    <w:rsid w:val="00464E5B"/>
    <w:rsid w:val="0046520A"/>
    <w:rsid w:val="00465691"/>
    <w:rsid w:val="00465B78"/>
    <w:rsid w:val="0046611E"/>
    <w:rsid w:val="004665BF"/>
    <w:rsid w:val="00466699"/>
    <w:rsid w:val="004704E3"/>
    <w:rsid w:val="00470F5A"/>
    <w:rsid w:val="00471913"/>
    <w:rsid w:val="00473BDD"/>
    <w:rsid w:val="00473FB7"/>
    <w:rsid w:val="0047551C"/>
    <w:rsid w:val="00475800"/>
    <w:rsid w:val="00475A02"/>
    <w:rsid w:val="00476387"/>
    <w:rsid w:val="00477390"/>
    <w:rsid w:val="004779F7"/>
    <w:rsid w:val="00480F1F"/>
    <w:rsid w:val="00484BE4"/>
    <w:rsid w:val="0048538B"/>
    <w:rsid w:val="00485DB7"/>
    <w:rsid w:val="004860F3"/>
    <w:rsid w:val="00490F63"/>
    <w:rsid w:val="00491249"/>
    <w:rsid w:val="00491505"/>
    <w:rsid w:val="004917D2"/>
    <w:rsid w:val="004938BF"/>
    <w:rsid w:val="00494F48"/>
    <w:rsid w:val="00495771"/>
    <w:rsid w:val="004964B0"/>
    <w:rsid w:val="004967BC"/>
    <w:rsid w:val="004967C3"/>
    <w:rsid w:val="004969B3"/>
    <w:rsid w:val="00497C75"/>
    <w:rsid w:val="004A0C29"/>
    <w:rsid w:val="004A0CE4"/>
    <w:rsid w:val="004A15C7"/>
    <w:rsid w:val="004A1847"/>
    <w:rsid w:val="004A1F42"/>
    <w:rsid w:val="004A2D56"/>
    <w:rsid w:val="004A2D72"/>
    <w:rsid w:val="004A370E"/>
    <w:rsid w:val="004A381B"/>
    <w:rsid w:val="004A4B02"/>
    <w:rsid w:val="004A5AAE"/>
    <w:rsid w:val="004A5C1A"/>
    <w:rsid w:val="004A5F3F"/>
    <w:rsid w:val="004A6FA4"/>
    <w:rsid w:val="004A7C29"/>
    <w:rsid w:val="004B1678"/>
    <w:rsid w:val="004B1C15"/>
    <w:rsid w:val="004B2677"/>
    <w:rsid w:val="004B2C8F"/>
    <w:rsid w:val="004B4550"/>
    <w:rsid w:val="004B593D"/>
    <w:rsid w:val="004B5BCB"/>
    <w:rsid w:val="004B5F6E"/>
    <w:rsid w:val="004B602A"/>
    <w:rsid w:val="004B6E19"/>
    <w:rsid w:val="004C0437"/>
    <w:rsid w:val="004C2039"/>
    <w:rsid w:val="004C28A9"/>
    <w:rsid w:val="004C2C85"/>
    <w:rsid w:val="004C33BD"/>
    <w:rsid w:val="004C3ADD"/>
    <w:rsid w:val="004C4D31"/>
    <w:rsid w:val="004C4F4F"/>
    <w:rsid w:val="004C5336"/>
    <w:rsid w:val="004C533C"/>
    <w:rsid w:val="004C54E8"/>
    <w:rsid w:val="004C6145"/>
    <w:rsid w:val="004C6737"/>
    <w:rsid w:val="004C6783"/>
    <w:rsid w:val="004C6AE4"/>
    <w:rsid w:val="004C7138"/>
    <w:rsid w:val="004C7171"/>
    <w:rsid w:val="004C76B2"/>
    <w:rsid w:val="004D0C1B"/>
    <w:rsid w:val="004D1577"/>
    <w:rsid w:val="004D291F"/>
    <w:rsid w:val="004D29A5"/>
    <w:rsid w:val="004D2DF2"/>
    <w:rsid w:val="004D32AC"/>
    <w:rsid w:val="004D3674"/>
    <w:rsid w:val="004D36DE"/>
    <w:rsid w:val="004D3B22"/>
    <w:rsid w:val="004D3F9B"/>
    <w:rsid w:val="004D44EE"/>
    <w:rsid w:val="004D591F"/>
    <w:rsid w:val="004D637F"/>
    <w:rsid w:val="004D7B5E"/>
    <w:rsid w:val="004E0C26"/>
    <w:rsid w:val="004E10C2"/>
    <w:rsid w:val="004E12A3"/>
    <w:rsid w:val="004E161D"/>
    <w:rsid w:val="004E29C3"/>
    <w:rsid w:val="004E2E0E"/>
    <w:rsid w:val="004E3D4D"/>
    <w:rsid w:val="004E4026"/>
    <w:rsid w:val="004E46A1"/>
    <w:rsid w:val="004E69AA"/>
    <w:rsid w:val="004E79B7"/>
    <w:rsid w:val="004E7B98"/>
    <w:rsid w:val="004E7F4B"/>
    <w:rsid w:val="004F0319"/>
    <w:rsid w:val="004F069F"/>
    <w:rsid w:val="004F08D3"/>
    <w:rsid w:val="004F1348"/>
    <w:rsid w:val="004F1412"/>
    <w:rsid w:val="004F1A51"/>
    <w:rsid w:val="004F1C03"/>
    <w:rsid w:val="004F3187"/>
    <w:rsid w:val="004F3EF1"/>
    <w:rsid w:val="004F4893"/>
    <w:rsid w:val="004F4E44"/>
    <w:rsid w:val="005005D9"/>
    <w:rsid w:val="00501C9F"/>
    <w:rsid w:val="00502874"/>
    <w:rsid w:val="005048B5"/>
    <w:rsid w:val="00504CD1"/>
    <w:rsid w:val="00507C02"/>
    <w:rsid w:val="00511DAA"/>
    <w:rsid w:val="00512CD7"/>
    <w:rsid w:val="00513083"/>
    <w:rsid w:val="00513207"/>
    <w:rsid w:val="00513DE4"/>
    <w:rsid w:val="00515DD6"/>
    <w:rsid w:val="0051602D"/>
    <w:rsid w:val="005168DD"/>
    <w:rsid w:val="00516A1E"/>
    <w:rsid w:val="0051754B"/>
    <w:rsid w:val="0051768D"/>
    <w:rsid w:val="00517951"/>
    <w:rsid w:val="00520488"/>
    <w:rsid w:val="005209F3"/>
    <w:rsid w:val="005226A4"/>
    <w:rsid w:val="005227B6"/>
    <w:rsid w:val="0052342A"/>
    <w:rsid w:val="00523897"/>
    <w:rsid w:val="00523926"/>
    <w:rsid w:val="00525C00"/>
    <w:rsid w:val="00526A7C"/>
    <w:rsid w:val="00527B04"/>
    <w:rsid w:val="00530226"/>
    <w:rsid w:val="00531904"/>
    <w:rsid w:val="0053211E"/>
    <w:rsid w:val="0053246C"/>
    <w:rsid w:val="005337AC"/>
    <w:rsid w:val="00534B0E"/>
    <w:rsid w:val="005359CA"/>
    <w:rsid w:val="00535F9C"/>
    <w:rsid w:val="00536062"/>
    <w:rsid w:val="00536CA8"/>
    <w:rsid w:val="00536D1F"/>
    <w:rsid w:val="00537BA1"/>
    <w:rsid w:val="005406F2"/>
    <w:rsid w:val="00540BE5"/>
    <w:rsid w:val="00540DC8"/>
    <w:rsid w:val="00541296"/>
    <w:rsid w:val="00541D67"/>
    <w:rsid w:val="00542001"/>
    <w:rsid w:val="005425B0"/>
    <w:rsid w:val="00543DDF"/>
    <w:rsid w:val="005446AE"/>
    <w:rsid w:val="00544F9D"/>
    <w:rsid w:val="0054505E"/>
    <w:rsid w:val="00545259"/>
    <w:rsid w:val="00545AA1"/>
    <w:rsid w:val="00545CAE"/>
    <w:rsid w:val="00547673"/>
    <w:rsid w:val="005508E5"/>
    <w:rsid w:val="00551279"/>
    <w:rsid w:val="00551F82"/>
    <w:rsid w:val="00552C7C"/>
    <w:rsid w:val="005537DC"/>
    <w:rsid w:val="0055380B"/>
    <w:rsid w:val="00553A4C"/>
    <w:rsid w:val="00553C3A"/>
    <w:rsid w:val="00554688"/>
    <w:rsid w:val="005548BE"/>
    <w:rsid w:val="005573B8"/>
    <w:rsid w:val="005573F2"/>
    <w:rsid w:val="00557E0F"/>
    <w:rsid w:val="005600A2"/>
    <w:rsid w:val="00560735"/>
    <w:rsid w:val="00560FB5"/>
    <w:rsid w:val="00561098"/>
    <w:rsid w:val="00561281"/>
    <w:rsid w:val="00561C0B"/>
    <w:rsid w:val="00561E26"/>
    <w:rsid w:val="00562AF5"/>
    <w:rsid w:val="00562DFF"/>
    <w:rsid w:val="00564186"/>
    <w:rsid w:val="00564E34"/>
    <w:rsid w:val="00566B21"/>
    <w:rsid w:val="0056736A"/>
    <w:rsid w:val="0056739F"/>
    <w:rsid w:val="00570747"/>
    <w:rsid w:val="00571AD8"/>
    <w:rsid w:val="00572715"/>
    <w:rsid w:val="00572C68"/>
    <w:rsid w:val="0057331F"/>
    <w:rsid w:val="0057389F"/>
    <w:rsid w:val="005738E0"/>
    <w:rsid w:val="0057426A"/>
    <w:rsid w:val="00574E33"/>
    <w:rsid w:val="00575DCB"/>
    <w:rsid w:val="0057699B"/>
    <w:rsid w:val="00577034"/>
    <w:rsid w:val="00577759"/>
    <w:rsid w:val="00577DAE"/>
    <w:rsid w:val="0058004C"/>
    <w:rsid w:val="005801DF"/>
    <w:rsid w:val="00580690"/>
    <w:rsid w:val="00580A75"/>
    <w:rsid w:val="00581821"/>
    <w:rsid w:val="005824F3"/>
    <w:rsid w:val="00583F94"/>
    <w:rsid w:val="005845CB"/>
    <w:rsid w:val="00584F52"/>
    <w:rsid w:val="00586324"/>
    <w:rsid w:val="005878FE"/>
    <w:rsid w:val="0059092D"/>
    <w:rsid w:val="00590ACA"/>
    <w:rsid w:val="00590DEE"/>
    <w:rsid w:val="00591EAF"/>
    <w:rsid w:val="00592BA3"/>
    <w:rsid w:val="00593AD0"/>
    <w:rsid w:val="00593AF7"/>
    <w:rsid w:val="00593E58"/>
    <w:rsid w:val="00594BCB"/>
    <w:rsid w:val="00595979"/>
    <w:rsid w:val="00596372"/>
    <w:rsid w:val="00596620"/>
    <w:rsid w:val="005A03D1"/>
    <w:rsid w:val="005A127E"/>
    <w:rsid w:val="005A224E"/>
    <w:rsid w:val="005A22D3"/>
    <w:rsid w:val="005A2C18"/>
    <w:rsid w:val="005A2E6A"/>
    <w:rsid w:val="005A2EA1"/>
    <w:rsid w:val="005A2F39"/>
    <w:rsid w:val="005A3629"/>
    <w:rsid w:val="005A373A"/>
    <w:rsid w:val="005A54FD"/>
    <w:rsid w:val="005A5B44"/>
    <w:rsid w:val="005A654C"/>
    <w:rsid w:val="005A71F4"/>
    <w:rsid w:val="005A7351"/>
    <w:rsid w:val="005B02DD"/>
    <w:rsid w:val="005B04CE"/>
    <w:rsid w:val="005B1023"/>
    <w:rsid w:val="005B10D5"/>
    <w:rsid w:val="005B2AF5"/>
    <w:rsid w:val="005B3BAC"/>
    <w:rsid w:val="005B4664"/>
    <w:rsid w:val="005B4B02"/>
    <w:rsid w:val="005B501B"/>
    <w:rsid w:val="005B5B5A"/>
    <w:rsid w:val="005B5BED"/>
    <w:rsid w:val="005C0F6C"/>
    <w:rsid w:val="005C10F6"/>
    <w:rsid w:val="005C1A26"/>
    <w:rsid w:val="005C240A"/>
    <w:rsid w:val="005C25CA"/>
    <w:rsid w:val="005C3252"/>
    <w:rsid w:val="005C371C"/>
    <w:rsid w:val="005C3DFA"/>
    <w:rsid w:val="005C4E8E"/>
    <w:rsid w:val="005C523F"/>
    <w:rsid w:val="005C52A8"/>
    <w:rsid w:val="005C5BB9"/>
    <w:rsid w:val="005C5FD7"/>
    <w:rsid w:val="005C666F"/>
    <w:rsid w:val="005C6EC0"/>
    <w:rsid w:val="005C6ED2"/>
    <w:rsid w:val="005C6F42"/>
    <w:rsid w:val="005C709D"/>
    <w:rsid w:val="005C72E2"/>
    <w:rsid w:val="005C731F"/>
    <w:rsid w:val="005C763A"/>
    <w:rsid w:val="005D0635"/>
    <w:rsid w:val="005D0A86"/>
    <w:rsid w:val="005D13C3"/>
    <w:rsid w:val="005D258E"/>
    <w:rsid w:val="005D285B"/>
    <w:rsid w:val="005D2A1C"/>
    <w:rsid w:val="005D2E11"/>
    <w:rsid w:val="005D31B2"/>
    <w:rsid w:val="005D4DC5"/>
    <w:rsid w:val="005D5859"/>
    <w:rsid w:val="005D58CA"/>
    <w:rsid w:val="005D5AB3"/>
    <w:rsid w:val="005D5CF4"/>
    <w:rsid w:val="005D6C2D"/>
    <w:rsid w:val="005D727B"/>
    <w:rsid w:val="005D7B24"/>
    <w:rsid w:val="005E1840"/>
    <w:rsid w:val="005E1A0F"/>
    <w:rsid w:val="005E1B81"/>
    <w:rsid w:val="005E1E87"/>
    <w:rsid w:val="005E20DB"/>
    <w:rsid w:val="005E3195"/>
    <w:rsid w:val="005E337B"/>
    <w:rsid w:val="005E5B27"/>
    <w:rsid w:val="005E5D83"/>
    <w:rsid w:val="005E5E03"/>
    <w:rsid w:val="005E5ED5"/>
    <w:rsid w:val="005F1A4A"/>
    <w:rsid w:val="005F1BEE"/>
    <w:rsid w:val="005F242C"/>
    <w:rsid w:val="005F2C23"/>
    <w:rsid w:val="005F2C2D"/>
    <w:rsid w:val="005F3751"/>
    <w:rsid w:val="005F49F1"/>
    <w:rsid w:val="005F4A13"/>
    <w:rsid w:val="005F508D"/>
    <w:rsid w:val="005F529B"/>
    <w:rsid w:val="005F5A35"/>
    <w:rsid w:val="005F6A75"/>
    <w:rsid w:val="005F737F"/>
    <w:rsid w:val="005F7AFC"/>
    <w:rsid w:val="005F7C0F"/>
    <w:rsid w:val="00600420"/>
    <w:rsid w:val="0060113A"/>
    <w:rsid w:val="0060147E"/>
    <w:rsid w:val="006019EB"/>
    <w:rsid w:val="00601C2C"/>
    <w:rsid w:val="00602AF8"/>
    <w:rsid w:val="00603305"/>
    <w:rsid w:val="00604E89"/>
    <w:rsid w:val="006057E9"/>
    <w:rsid w:val="00606D45"/>
    <w:rsid w:val="0060711A"/>
    <w:rsid w:val="0060728F"/>
    <w:rsid w:val="006108A6"/>
    <w:rsid w:val="006109BE"/>
    <w:rsid w:val="00611034"/>
    <w:rsid w:val="00611B54"/>
    <w:rsid w:val="00612248"/>
    <w:rsid w:val="00613021"/>
    <w:rsid w:val="006146FC"/>
    <w:rsid w:val="00614773"/>
    <w:rsid w:val="0061478A"/>
    <w:rsid w:val="00614ACF"/>
    <w:rsid w:val="00614DFF"/>
    <w:rsid w:val="00616ECD"/>
    <w:rsid w:val="00617329"/>
    <w:rsid w:val="00622689"/>
    <w:rsid w:val="00622DF6"/>
    <w:rsid w:val="00623500"/>
    <w:rsid w:val="00624934"/>
    <w:rsid w:val="00624B2E"/>
    <w:rsid w:val="0062550D"/>
    <w:rsid w:val="006263C7"/>
    <w:rsid w:val="00626511"/>
    <w:rsid w:val="006265C5"/>
    <w:rsid w:val="0062688E"/>
    <w:rsid w:val="00626FF0"/>
    <w:rsid w:val="0062713E"/>
    <w:rsid w:val="00627727"/>
    <w:rsid w:val="00631364"/>
    <w:rsid w:val="00632190"/>
    <w:rsid w:val="006323BD"/>
    <w:rsid w:val="00632401"/>
    <w:rsid w:val="0063244C"/>
    <w:rsid w:val="00632A01"/>
    <w:rsid w:val="00633C5E"/>
    <w:rsid w:val="00634E45"/>
    <w:rsid w:val="006356A9"/>
    <w:rsid w:val="00635793"/>
    <w:rsid w:val="00637B60"/>
    <w:rsid w:val="006400D5"/>
    <w:rsid w:val="006409AD"/>
    <w:rsid w:val="006411B0"/>
    <w:rsid w:val="0064169A"/>
    <w:rsid w:val="00641F53"/>
    <w:rsid w:val="006420D7"/>
    <w:rsid w:val="00642C27"/>
    <w:rsid w:val="00642DF3"/>
    <w:rsid w:val="0064411B"/>
    <w:rsid w:val="00644A0A"/>
    <w:rsid w:val="00645EA8"/>
    <w:rsid w:val="00645EF7"/>
    <w:rsid w:val="0064601B"/>
    <w:rsid w:val="0064623F"/>
    <w:rsid w:val="00646F9A"/>
    <w:rsid w:val="006471BD"/>
    <w:rsid w:val="006503BC"/>
    <w:rsid w:val="00650A22"/>
    <w:rsid w:val="00650ED3"/>
    <w:rsid w:val="00651B12"/>
    <w:rsid w:val="00651C6B"/>
    <w:rsid w:val="00651DBA"/>
    <w:rsid w:val="00652F1A"/>
    <w:rsid w:val="00653702"/>
    <w:rsid w:val="0065392E"/>
    <w:rsid w:val="00653B7E"/>
    <w:rsid w:val="00653F96"/>
    <w:rsid w:val="006544B5"/>
    <w:rsid w:val="006548BD"/>
    <w:rsid w:val="00654CED"/>
    <w:rsid w:val="006562A0"/>
    <w:rsid w:val="006577AD"/>
    <w:rsid w:val="00660062"/>
    <w:rsid w:val="00661709"/>
    <w:rsid w:val="00661A70"/>
    <w:rsid w:val="00662955"/>
    <w:rsid w:val="00662C83"/>
    <w:rsid w:val="00662D59"/>
    <w:rsid w:val="00662E1C"/>
    <w:rsid w:val="0066358C"/>
    <w:rsid w:val="00664D30"/>
    <w:rsid w:val="00664EA4"/>
    <w:rsid w:val="006655D1"/>
    <w:rsid w:val="006655F8"/>
    <w:rsid w:val="00665825"/>
    <w:rsid w:val="0066640E"/>
    <w:rsid w:val="006664C0"/>
    <w:rsid w:val="00666DBD"/>
    <w:rsid w:val="0066734A"/>
    <w:rsid w:val="00667595"/>
    <w:rsid w:val="0067067B"/>
    <w:rsid w:val="006706A1"/>
    <w:rsid w:val="00670E89"/>
    <w:rsid w:val="0067108A"/>
    <w:rsid w:val="00671651"/>
    <w:rsid w:val="00672B29"/>
    <w:rsid w:val="00672F71"/>
    <w:rsid w:val="006735A5"/>
    <w:rsid w:val="0067381F"/>
    <w:rsid w:val="0067401D"/>
    <w:rsid w:val="00674247"/>
    <w:rsid w:val="0067438A"/>
    <w:rsid w:val="00674B64"/>
    <w:rsid w:val="00675BBF"/>
    <w:rsid w:val="006766BC"/>
    <w:rsid w:val="006768AD"/>
    <w:rsid w:val="00676E1C"/>
    <w:rsid w:val="00677732"/>
    <w:rsid w:val="0068033B"/>
    <w:rsid w:val="0068035A"/>
    <w:rsid w:val="00680B8D"/>
    <w:rsid w:val="00681D3F"/>
    <w:rsid w:val="006824DC"/>
    <w:rsid w:val="006833F8"/>
    <w:rsid w:val="00683ECF"/>
    <w:rsid w:val="00684644"/>
    <w:rsid w:val="006854EA"/>
    <w:rsid w:val="00685962"/>
    <w:rsid w:val="0068617E"/>
    <w:rsid w:val="00687939"/>
    <w:rsid w:val="00691DFD"/>
    <w:rsid w:val="0069551A"/>
    <w:rsid w:val="00695754"/>
    <w:rsid w:val="006957E2"/>
    <w:rsid w:val="00695BD6"/>
    <w:rsid w:val="006966B3"/>
    <w:rsid w:val="006972AC"/>
    <w:rsid w:val="00697A17"/>
    <w:rsid w:val="006A0D00"/>
    <w:rsid w:val="006A1D0C"/>
    <w:rsid w:val="006A3842"/>
    <w:rsid w:val="006A6259"/>
    <w:rsid w:val="006A6508"/>
    <w:rsid w:val="006A65C3"/>
    <w:rsid w:val="006A6FB5"/>
    <w:rsid w:val="006A7292"/>
    <w:rsid w:val="006A7557"/>
    <w:rsid w:val="006A7904"/>
    <w:rsid w:val="006B03F3"/>
    <w:rsid w:val="006B0631"/>
    <w:rsid w:val="006B0D8E"/>
    <w:rsid w:val="006B0F4D"/>
    <w:rsid w:val="006B1045"/>
    <w:rsid w:val="006B1082"/>
    <w:rsid w:val="006B117D"/>
    <w:rsid w:val="006B11E3"/>
    <w:rsid w:val="006B149A"/>
    <w:rsid w:val="006B182A"/>
    <w:rsid w:val="006B3095"/>
    <w:rsid w:val="006B39AD"/>
    <w:rsid w:val="006B3C28"/>
    <w:rsid w:val="006B402D"/>
    <w:rsid w:val="006B4544"/>
    <w:rsid w:val="006B6157"/>
    <w:rsid w:val="006B7749"/>
    <w:rsid w:val="006C0F71"/>
    <w:rsid w:val="006C17CF"/>
    <w:rsid w:val="006C2139"/>
    <w:rsid w:val="006C2750"/>
    <w:rsid w:val="006C2B62"/>
    <w:rsid w:val="006C2D1B"/>
    <w:rsid w:val="006C3715"/>
    <w:rsid w:val="006C39CC"/>
    <w:rsid w:val="006C493B"/>
    <w:rsid w:val="006C4E62"/>
    <w:rsid w:val="006C52A8"/>
    <w:rsid w:val="006C5467"/>
    <w:rsid w:val="006C59AD"/>
    <w:rsid w:val="006C7768"/>
    <w:rsid w:val="006C7CC6"/>
    <w:rsid w:val="006D0B84"/>
    <w:rsid w:val="006D13AD"/>
    <w:rsid w:val="006D163D"/>
    <w:rsid w:val="006D1908"/>
    <w:rsid w:val="006D1FEC"/>
    <w:rsid w:val="006D20F4"/>
    <w:rsid w:val="006D3219"/>
    <w:rsid w:val="006D40E0"/>
    <w:rsid w:val="006D4DD8"/>
    <w:rsid w:val="006D64A9"/>
    <w:rsid w:val="006D74BE"/>
    <w:rsid w:val="006D7AF7"/>
    <w:rsid w:val="006D7C03"/>
    <w:rsid w:val="006D7DB9"/>
    <w:rsid w:val="006D7E59"/>
    <w:rsid w:val="006E046B"/>
    <w:rsid w:val="006E1151"/>
    <w:rsid w:val="006E3A63"/>
    <w:rsid w:val="006E3BC5"/>
    <w:rsid w:val="006E3DB9"/>
    <w:rsid w:val="006E5E41"/>
    <w:rsid w:val="006E7CA3"/>
    <w:rsid w:val="006F04DB"/>
    <w:rsid w:val="006F0A35"/>
    <w:rsid w:val="006F0E1F"/>
    <w:rsid w:val="006F193B"/>
    <w:rsid w:val="006F19C9"/>
    <w:rsid w:val="006F2878"/>
    <w:rsid w:val="006F2F6E"/>
    <w:rsid w:val="006F324C"/>
    <w:rsid w:val="006F3981"/>
    <w:rsid w:val="006F3EB3"/>
    <w:rsid w:val="006F4059"/>
    <w:rsid w:val="006F4543"/>
    <w:rsid w:val="006F50C1"/>
    <w:rsid w:val="006F646B"/>
    <w:rsid w:val="006F66FB"/>
    <w:rsid w:val="006F6879"/>
    <w:rsid w:val="006F7981"/>
    <w:rsid w:val="007008AC"/>
    <w:rsid w:val="007008BB"/>
    <w:rsid w:val="00701C79"/>
    <w:rsid w:val="0070266A"/>
    <w:rsid w:val="00703058"/>
    <w:rsid w:val="00703971"/>
    <w:rsid w:val="00704394"/>
    <w:rsid w:val="00705039"/>
    <w:rsid w:val="0070698F"/>
    <w:rsid w:val="00710355"/>
    <w:rsid w:val="00710A5B"/>
    <w:rsid w:val="00710B68"/>
    <w:rsid w:val="00710D0B"/>
    <w:rsid w:val="00711F93"/>
    <w:rsid w:val="00713342"/>
    <w:rsid w:val="00713E4F"/>
    <w:rsid w:val="007155F2"/>
    <w:rsid w:val="00715653"/>
    <w:rsid w:val="007163E8"/>
    <w:rsid w:val="007171A4"/>
    <w:rsid w:val="007171FF"/>
    <w:rsid w:val="007174D0"/>
    <w:rsid w:val="0071787C"/>
    <w:rsid w:val="00717D12"/>
    <w:rsid w:val="00717D92"/>
    <w:rsid w:val="00717E3F"/>
    <w:rsid w:val="0072061F"/>
    <w:rsid w:val="007218B9"/>
    <w:rsid w:val="00722048"/>
    <w:rsid w:val="00723320"/>
    <w:rsid w:val="00723DD6"/>
    <w:rsid w:val="007255DA"/>
    <w:rsid w:val="007256FC"/>
    <w:rsid w:val="00725B92"/>
    <w:rsid w:val="007262FE"/>
    <w:rsid w:val="00726855"/>
    <w:rsid w:val="00726F46"/>
    <w:rsid w:val="00726FC9"/>
    <w:rsid w:val="00727614"/>
    <w:rsid w:val="00727E38"/>
    <w:rsid w:val="007307E6"/>
    <w:rsid w:val="00731827"/>
    <w:rsid w:val="007319A7"/>
    <w:rsid w:val="00732500"/>
    <w:rsid w:val="00733B66"/>
    <w:rsid w:val="00734104"/>
    <w:rsid w:val="007362AC"/>
    <w:rsid w:val="00736A45"/>
    <w:rsid w:val="007400FF"/>
    <w:rsid w:val="00740185"/>
    <w:rsid w:val="007404BB"/>
    <w:rsid w:val="00741834"/>
    <w:rsid w:val="00742CD2"/>
    <w:rsid w:val="0074351F"/>
    <w:rsid w:val="007436B9"/>
    <w:rsid w:val="007437ED"/>
    <w:rsid w:val="00743A1F"/>
    <w:rsid w:val="00743C74"/>
    <w:rsid w:val="00745ABC"/>
    <w:rsid w:val="00746880"/>
    <w:rsid w:val="007478DF"/>
    <w:rsid w:val="00747A63"/>
    <w:rsid w:val="00747BF5"/>
    <w:rsid w:val="00750908"/>
    <w:rsid w:val="007510DE"/>
    <w:rsid w:val="007518E8"/>
    <w:rsid w:val="00751C29"/>
    <w:rsid w:val="00754324"/>
    <w:rsid w:val="007543A7"/>
    <w:rsid w:val="00754DC3"/>
    <w:rsid w:val="00754EF0"/>
    <w:rsid w:val="00754EFA"/>
    <w:rsid w:val="00755007"/>
    <w:rsid w:val="0075512B"/>
    <w:rsid w:val="00755138"/>
    <w:rsid w:val="007561BE"/>
    <w:rsid w:val="00757985"/>
    <w:rsid w:val="00760055"/>
    <w:rsid w:val="00760330"/>
    <w:rsid w:val="0076049D"/>
    <w:rsid w:val="00760D20"/>
    <w:rsid w:val="00761A02"/>
    <w:rsid w:val="007624AA"/>
    <w:rsid w:val="00762ED5"/>
    <w:rsid w:val="00764790"/>
    <w:rsid w:val="00765C1D"/>
    <w:rsid w:val="00766655"/>
    <w:rsid w:val="00766D32"/>
    <w:rsid w:val="00766F87"/>
    <w:rsid w:val="00767200"/>
    <w:rsid w:val="007673E9"/>
    <w:rsid w:val="00767AA3"/>
    <w:rsid w:val="00767BDB"/>
    <w:rsid w:val="00771E84"/>
    <w:rsid w:val="007725CB"/>
    <w:rsid w:val="00772DB7"/>
    <w:rsid w:val="00773283"/>
    <w:rsid w:val="0077363E"/>
    <w:rsid w:val="0077430B"/>
    <w:rsid w:val="0077463D"/>
    <w:rsid w:val="007747B4"/>
    <w:rsid w:val="00774EB6"/>
    <w:rsid w:val="00775288"/>
    <w:rsid w:val="00775716"/>
    <w:rsid w:val="00776E43"/>
    <w:rsid w:val="00780EE5"/>
    <w:rsid w:val="00780FDD"/>
    <w:rsid w:val="00781379"/>
    <w:rsid w:val="007824C7"/>
    <w:rsid w:val="00782AE3"/>
    <w:rsid w:val="007836C1"/>
    <w:rsid w:val="00783759"/>
    <w:rsid w:val="00784ACC"/>
    <w:rsid w:val="007851A3"/>
    <w:rsid w:val="007852FB"/>
    <w:rsid w:val="0078583C"/>
    <w:rsid w:val="0078594A"/>
    <w:rsid w:val="00785D55"/>
    <w:rsid w:val="00785DEA"/>
    <w:rsid w:val="00785F3C"/>
    <w:rsid w:val="00785F4A"/>
    <w:rsid w:val="007866AC"/>
    <w:rsid w:val="00786EA4"/>
    <w:rsid w:val="007879B4"/>
    <w:rsid w:val="00787FA5"/>
    <w:rsid w:val="00790250"/>
    <w:rsid w:val="00790384"/>
    <w:rsid w:val="00790DBD"/>
    <w:rsid w:val="00791663"/>
    <w:rsid w:val="007917D1"/>
    <w:rsid w:val="00791ABE"/>
    <w:rsid w:val="00792B1E"/>
    <w:rsid w:val="00792F6B"/>
    <w:rsid w:val="00794750"/>
    <w:rsid w:val="007962B6"/>
    <w:rsid w:val="00797558"/>
    <w:rsid w:val="00797946"/>
    <w:rsid w:val="007A200E"/>
    <w:rsid w:val="007A2044"/>
    <w:rsid w:val="007A2648"/>
    <w:rsid w:val="007A2BDF"/>
    <w:rsid w:val="007A318E"/>
    <w:rsid w:val="007A3238"/>
    <w:rsid w:val="007A438E"/>
    <w:rsid w:val="007A47C6"/>
    <w:rsid w:val="007A498E"/>
    <w:rsid w:val="007A4FDD"/>
    <w:rsid w:val="007A5261"/>
    <w:rsid w:val="007A53CC"/>
    <w:rsid w:val="007A66FD"/>
    <w:rsid w:val="007A67AE"/>
    <w:rsid w:val="007A6EDC"/>
    <w:rsid w:val="007A725D"/>
    <w:rsid w:val="007B0158"/>
    <w:rsid w:val="007B0D7A"/>
    <w:rsid w:val="007B1CCC"/>
    <w:rsid w:val="007B3023"/>
    <w:rsid w:val="007B3526"/>
    <w:rsid w:val="007B3E4D"/>
    <w:rsid w:val="007B49A0"/>
    <w:rsid w:val="007B53D7"/>
    <w:rsid w:val="007B5519"/>
    <w:rsid w:val="007B563A"/>
    <w:rsid w:val="007B5D01"/>
    <w:rsid w:val="007C11D6"/>
    <w:rsid w:val="007C1C30"/>
    <w:rsid w:val="007C1F87"/>
    <w:rsid w:val="007C2488"/>
    <w:rsid w:val="007C259B"/>
    <w:rsid w:val="007C2652"/>
    <w:rsid w:val="007C37E6"/>
    <w:rsid w:val="007C3B57"/>
    <w:rsid w:val="007C4981"/>
    <w:rsid w:val="007C636F"/>
    <w:rsid w:val="007C6CDC"/>
    <w:rsid w:val="007C76A8"/>
    <w:rsid w:val="007C7A67"/>
    <w:rsid w:val="007D00C3"/>
    <w:rsid w:val="007D0E59"/>
    <w:rsid w:val="007D1B5A"/>
    <w:rsid w:val="007D29EF"/>
    <w:rsid w:val="007D2F1D"/>
    <w:rsid w:val="007D34C3"/>
    <w:rsid w:val="007D4736"/>
    <w:rsid w:val="007D477A"/>
    <w:rsid w:val="007D65F1"/>
    <w:rsid w:val="007E0072"/>
    <w:rsid w:val="007E03CE"/>
    <w:rsid w:val="007E048B"/>
    <w:rsid w:val="007E2FEF"/>
    <w:rsid w:val="007E58BB"/>
    <w:rsid w:val="007E663A"/>
    <w:rsid w:val="007E6782"/>
    <w:rsid w:val="007E6AC0"/>
    <w:rsid w:val="007E7871"/>
    <w:rsid w:val="007F03DA"/>
    <w:rsid w:val="007F070D"/>
    <w:rsid w:val="007F19FC"/>
    <w:rsid w:val="007F38CD"/>
    <w:rsid w:val="007F3F1F"/>
    <w:rsid w:val="007F4BB4"/>
    <w:rsid w:val="007F4D4D"/>
    <w:rsid w:val="007F576D"/>
    <w:rsid w:val="007F5853"/>
    <w:rsid w:val="007F5B8E"/>
    <w:rsid w:val="007F5EDE"/>
    <w:rsid w:val="007F61D8"/>
    <w:rsid w:val="007F6239"/>
    <w:rsid w:val="007F6D21"/>
    <w:rsid w:val="0080019E"/>
    <w:rsid w:val="00800AFE"/>
    <w:rsid w:val="00801121"/>
    <w:rsid w:val="00801839"/>
    <w:rsid w:val="00801F0C"/>
    <w:rsid w:val="00802192"/>
    <w:rsid w:val="00802BD5"/>
    <w:rsid w:val="008030F4"/>
    <w:rsid w:val="00803F48"/>
    <w:rsid w:val="00804FEC"/>
    <w:rsid w:val="008052E3"/>
    <w:rsid w:val="00805AB2"/>
    <w:rsid w:val="00805FE3"/>
    <w:rsid w:val="008065E7"/>
    <w:rsid w:val="00806DAE"/>
    <w:rsid w:val="00806F5B"/>
    <w:rsid w:val="00810354"/>
    <w:rsid w:val="008103BA"/>
    <w:rsid w:val="00810A16"/>
    <w:rsid w:val="00810AF3"/>
    <w:rsid w:val="00810C77"/>
    <w:rsid w:val="008111AE"/>
    <w:rsid w:val="00811C0B"/>
    <w:rsid w:val="00811DDE"/>
    <w:rsid w:val="0081263A"/>
    <w:rsid w:val="00813228"/>
    <w:rsid w:val="00813762"/>
    <w:rsid w:val="00813AA6"/>
    <w:rsid w:val="008145A3"/>
    <w:rsid w:val="00814601"/>
    <w:rsid w:val="00814E2F"/>
    <w:rsid w:val="0081527E"/>
    <w:rsid w:val="00815ACB"/>
    <w:rsid w:val="00815B75"/>
    <w:rsid w:val="008161E9"/>
    <w:rsid w:val="00817F2B"/>
    <w:rsid w:val="00820C4E"/>
    <w:rsid w:val="008210DA"/>
    <w:rsid w:val="008210F9"/>
    <w:rsid w:val="00821423"/>
    <w:rsid w:val="0082145B"/>
    <w:rsid w:val="00822091"/>
    <w:rsid w:val="00822932"/>
    <w:rsid w:val="00822ADA"/>
    <w:rsid w:val="00822EF2"/>
    <w:rsid w:val="008230AF"/>
    <w:rsid w:val="00825748"/>
    <w:rsid w:val="00826936"/>
    <w:rsid w:val="00826D79"/>
    <w:rsid w:val="00826EBC"/>
    <w:rsid w:val="00826ECC"/>
    <w:rsid w:val="008275C7"/>
    <w:rsid w:val="00827D74"/>
    <w:rsid w:val="008306EF"/>
    <w:rsid w:val="008309D1"/>
    <w:rsid w:val="00830C40"/>
    <w:rsid w:val="00833032"/>
    <w:rsid w:val="00833E1B"/>
    <w:rsid w:val="0083453B"/>
    <w:rsid w:val="0083470C"/>
    <w:rsid w:val="00834984"/>
    <w:rsid w:val="00834B68"/>
    <w:rsid w:val="00835061"/>
    <w:rsid w:val="00835C26"/>
    <w:rsid w:val="008360F3"/>
    <w:rsid w:val="0083649A"/>
    <w:rsid w:val="008366EC"/>
    <w:rsid w:val="00836A8D"/>
    <w:rsid w:val="008407FA"/>
    <w:rsid w:val="00841192"/>
    <w:rsid w:val="00841605"/>
    <w:rsid w:val="008417BF"/>
    <w:rsid w:val="00841C47"/>
    <w:rsid w:val="00841DE6"/>
    <w:rsid w:val="00841F01"/>
    <w:rsid w:val="00842BE8"/>
    <w:rsid w:val="00842E06"/>
    <w:rsid w:val="00843D4C"/>
    <w:rsid w:val="008440E4"/>
    <w:rsid w:val="008468C4"/>
    <w:rsid w:val="00847480"/>
    <w:rsid w:val="00850C83"/>
    <w:rsid w:val="0085121C"/>
    <w:rsid w:val="00851233"/>
    <w:rsid w:val="0085156C"/>
    <w:rsid w:val="00851D1C"/>
    <w:rsid w:val="0085225A"/>
    <w:rsid w:val="008549C0"/>
    <w:rsid w:val="00854F7C"/>
    <w:rsid w:val="00855BFE"/>
    <w:rsid w:val="00856667"/>
    <w:rsid w:val="00857077"/>
    <w:rsid w:val="008571B3"/>
    <w:rsid w:val="00860080"/>
    <w:rsid w:val="0086016C"/>
    <w:rsid w:val="00860B38"/>
    <w:rsid w:val="008617C7"/>
    <w:rsid w:val="00861D84"/>
    <w:rsid w:val="00861E41"/>
    <w:rsid w:val="00862078"/>
    <w:rsid w:val="008630AD"/>
    <w:rsid w:val="00863464"/>
    <w:rsid w:val="00863841"/>
    <w:rsid w:val="00864D42"/>
    <w:rsid w:val="00864D74"/>
    <w:rsid w:val="0086561E"/>
    <w:rsid w:val="0086646C"/>
    <w:rsid w:val="00866540"/>
    <w:rsid w:val="008665FE"/>
    <w:rsid w:val="00867236"/>
    <w:rsid w:val="00867BD1"/>
    <w:rsid w:val="008701FE"/>
    <w:rsid w:val="008706A1"/>
    <w:rsid w:val="008711A8"/>
    <w:rsid w:val="00871363"/>
    <w:rsid w:val="00871808"/>
    <w:rsid w:val="0087265C"/>
    <w:rsid w:val="00872A96"/>
    <w:rsid w:val="008734F0"/>
    <w:rsid w:val="008752AA"/>
    <w:rsid w:val="0087592A"/>
    <w:rsid w:val="0087690C"/>
    <w:rsid w:val="00876C5E"/>
    <w:rsid w:val="0087749F"/>
    <w:rsid w:val="00880760"/>
    <w:rsid w:val="00880B16"/>
    <w:rsid w:val="00880D8C"/>
    <w:rsid w:val="008824D8"/>
    <w:rsid w:val="008858F1"/>
    <w:rsid w:val="00885A6F"/>
    <w:rsid w:val="00886E69"/>
    <w:rsid w:val="008874F6"/>
    <w:rsid w:val="00890949"/>
    <w:rsid w:val="00890F58"/>
    <w:rsid w:val="0089197D"/>
    <w:rsid w:val="00891B1E"/>
    <w:rsid w:val="008923E9"/>
    <w:rsid w:val="00894204"/>
    <w:rsid w:val="00894256"/>
    <w:rsid w:val="00895931"/>
    <w:rsid w:val="00896BE4"/>
    <w:rsid w:val="00896C32"/>
    <w:rsid w:val="00896EF4"/>
    <w:rsid w:val="00896EFB"/>
    <w:rsid w:val="008977DC"/>
    <w:rsid w:val="00897B2C"/>
    <w:rsid w:val="008A014E"/>
    <w:rsid w:val="008A0D1F"/>
    <w:rsid w:val="008A1522"/>
    <w:rsid w:val="008A1C6B"/>
    <w:rsid w:val="008A2896"/>
    <w:rsid w:val="008A3448"/>
    <w:rsid w:val="008A359E"/>
    <w:rsid w:val="008A3AB8"/>
    <w:rsid w:val="008A420F"/>
    <w:rsid w:val="008A4D8B"/>
    <w:rsid w:val="008A4DE7"/>
    <w:rsid w:val="008A5023"/>
    <w:rsid w:val="008A5498"/>
    <w:rsid w:val="008A5866"/>
    <w:rsid w:val="008A6073"/>
    <w:rsid w:val="008A62D0"/>
    <w:rsid w:val="008A7E0D"/>
    <w:rsid w:val="008A7E1E"/>
    <w:rsid w:val="008B00A1"/>
    <w:rsid w:val="008B0686"/>
    <w:rsid w:val="008B0703"/>
    <w:rsid w:val="008B0FD3"/>
    <w:rsid w:val="008B13DB"/>
    <w:rsid w:val="008B1544"/>
    <w:rsid w:val="008B1661"/>
    <w:rsid w:val="008B1F0D"/>
    <w:rsid w:val="008B2ED9"/>
    <w:rsid w:val="008B4AA8"/>
    <w:rsid w:val="008B554A"/>
    <w:rsid w:val="008B564C"/>
    <w:rsid w:val="008B6A58"/>
    <w:rsid w:val="008B6AC6"/>
    <w:rsid w:val="008B76D1"/>
    <w:rsid w:val="008B7C71"/>
    <w:rsid w:val="008B7E4D"/>
    <w:rsid w:val="008C148F"/>
    <w:rsid w:val="008C1921"/>
    <w:rsid w:val="008C1FD5"/>
    <w:rsid w:val="008C2D40"/>
    <w:rsid w:val="008C4B8D"/>
    <w:rsid w:val="008C71C5"/>
    <w:rsid w:val="008C73A0"/>
    <w:rsid w:val="008C773D"/>
    <w:rsid w:val="008C7A8D"/>
    <w:rsid w:val="008D1763"/>
    <w:rsid w:val="008D1982"/>
    <w:rsid w:val="008D1D23"/>
    <w:rsid w:val="008D217B"/>
    <w:rsid w:val="008D39C9"/>
    <w:rsid w:val="008D39D4"/>
    <w:rsid w:val="008D3EC2"/>
    <w:rsid w:val="008D4B07"/>
    <w:rsid w:val="008D4C81"/>
    <w:rsid w:val="008D6754"/>
    <w:rsid w:val="008E00A1"/>
    <w:rsid w:val="008E0E20"/>
    <w:rsid w:val="008E128F"/>
    <w:rsid w:val="008E1850"/>
    <w:rsid w:val="008E28EA"/>
    <w:rsid w:val="008E3648"/>
    <w:rsid w:val="008E4D76"/>
    <w:rsid w:val="008E509A"/>
    <w:rsid w:val="008E5FD4"/>
    <w:rsid w:val="008E7357"/>
    <w:rsid w:val="008E7DAE"/>
    <w:rsid w:val="008F07DF"/>
    <w:rsid w:val="008F1A18"/>
    <w:rsid w:val="008F1F0C"/>
    <w:rsid w:val="008F252E"/>
    <w:rsid w:val="008F268E"/>
    <w:rsid w:val="008F2999"/>
    <w:rsid w:val="008F2A9F"/>
    <w:rsid w:val="008F2EDD"/>
    <w:rsid w:val="008F398F"/>
    <w:rsid w:val="008F4D55"/>
    <w:rsid w:val="008F4F5B"/>
    <w:rsid w:val="008F510C"/>
    <w:rsid w:val="008F5A6D"/>
    <w:rsid w:val="008F5E04"/>
    <w:rsid w:val="008F64AD"/>
    <w:rsid w:val="008F6CAF"/>
    <w:rsid w:val="008F7285"/>
    <w:rsid w:val="008F7787"/>
    <w:rsid w:val="008F7C0E"/>
    <w:rsid w:val="009004B1"/>
    <w:rsid w:val="00900D86"/>
    <w:rsid w:val="0090247F"/>
    <w:rsid w:val="0090261B"/>
    <w:rsid w:val="00902E01"/>
    <w:rsid w:val="0090322D"/>
    <w:rsid w:val="00904AA6"/>
    <w:rsid w:val="0090523E"/>
    <w:rsid w:val="0090529A"/>
    <w:rsid w:val="00905EAF"/>
    <w:rsid w:val="00906DDF"/>
    <w:rsid w:val="00906ED5"/>
    <w:rsid w:val="00907EDE"/>
    <w:rsid w:val="009100AC"/>
    <w:rsid w:val="0091033B"/>
    <w:rsid w:val="009106CA"/>
    <w:rsid w:val="00910A7F"/>
    <w:rsid w:val="0091126F"/>
    <w:rsid w:val="00911C68"/>
    <w:rsid w:val="00912CFA"/>
    <w:rsid w:val="009130DF"/>
    <w:rsid w:val="00913237"/>
    <w:rsid w:val="009132BC"/>
    <w:rsid w:val="009143AF"/>
    <w:rsid w:val="009155A1"/>
    <w:rsid w:val="009155D0"/>
    <w:rsid w:val="00915683"/>
    <w:rsid w:val="00915F0D"/>
    <w:rsid w:val="00915F73"/>
    <w:rsid w:val="00915F87"/>
    <w:rsid w:val="009167DC"/>
    <w:rsid w:val="00917B4C"/>
    <w:rsid w:val="0092014B"/>
    <w:rsid w:val="00920ED0"/>
    <w:rsid w:val="009213B2"/>
    <w:rsid w:val="009216EB"/>
    <w:rsid w:val="009229A0"/>
    <w:rsid w:val="00922B3B"/>
    <w:rsid w:val="00922CE3"/>
    <w:rsid w:val="009239D9"/>
    <w:rsid w:val="009243C5"/>
    <w:rsid w:val="00924868"/>
    <w:rsid w:val="00924E6D"/>
    <w:rsid w:val="00925748"/>
    <w:rsid w:val="00925C77"/>
    <w:rsid w:val="009263E6"/>
    <w:rsid w:val="00927EB6"/>
    <w:rsid w:val="009318AA"/>
    <w:rsid w:val="00931AAE"/>
    <w:rsid w:val="009324B6"/>
    <w:rsid w:val="00934AA3"/>
    <w:rsid w:val="00934FD4"/>
    <w:rsid w:val="00936DB3"/>
    <w:rsid w:val="00937FA7"/>
    <w:rsid w:val="009405D6"/>
    <w:rsid w:val="0094077E"/>
    <w:rsid w:val="00941701"/>
    <w:rsid w:val="00941BF7"/>
    <w:rsid w:val="00942206"/>
    <w:rsid w:val="009422CF"/>
    <w:rsid w:val="009443F1"/>
    <w:rsid w:val="00944583"/>
    <w:rsid w:val="00946C6C"/>
    <w:rsid w:val="0094760D"/>
    <w:rsid w:val="00947B51"/>
    <w:rsid w:val="009509B0"/>
    <w:rsid w:val="00951169"/>
    <w:rsid w:val="00951C33"/>
    <w:rsid w:val="0095281D"/>
    <w:rsid w:val="00953059"/>
    <w:rsid w:val="00954402"/>
    <w:rsid w:val="0095465F"/>
    <w:rsid w:val="009572C1"/>
    <w:rsid w:val="0096053A"/>
    <w:rsid w:val="00960FCA"/>
    <w:rsid w:val="009619BE"/>
    <w:rsid w:val="00961C39"/>
    <w:rsid w:val="00962376"/>
    <w:rsid w:val="009628D6"/>
    <w:rsid w:val="009634F3"/>
    <w:rsid w:val="009639AB"/>
    <w:rsid w:val="009640EB"/>
    <w:rsid w:val="009641A8"/>
    <w:rsid w:val="009651B2"/>
    <w:rsid w:val="009653E5"/>
    <w:rsid w:val="009671DE"/>
    <w:rsid w:val="00967A28"/>
    <w:rsid w:val="00972836"/>
    <w:rsid w:val="00972AC5"/>
    <w:rsid w:val="00972DDF"/>
    <w:rsid w:val="00973B09"/>
    <w:rsid w:val="009740DC"/>
    <w:rsid w:val="009749A7"/>
    <w:rsid w:val="00974A14"/>
    <w:rsid w:val="009771E0"/>
    <w:rsid w:val="009776C4"/>
    <w:rsid w:val="009806E4"/>
    <w:rsid w:val="009811AD"/>
    <w:rsid w:val="009818B1"/>
    <w:rsid w:val="00982BE4"/>
    <w:rsid w:val="00982FD7"/>
    <w:rsid w:val="00983271"/>
    <w:rsid w:val="00983666"/>
    <w:rsid w:val="0098367E"/>
    <w:rsid w:val="00983743"/>
    <w:rsid w:val="009842E2"/>
    <w:rsid w:val="00984F00"/>
    <w:rsid w:val="00985340"/>
    <w:rsid w:val="00985685"/>
    <w:rsid w:val="00985F0C"/>
    <w:rsid w:val="00986579"/>
    <w:rsid w:val="00987922"/>
    <w:rsid w:val="00987954"/>
    <w:rsid w:val="00987EEF"/>
    <w:rsid w:val="009902B2"/>
    <w:rsid w:val="00990C6F"/>
    <w:rsid w:val="00991347"/>
    <w:rsid w:val="00991467"/>
    <w:rsid w:val="0099181A"/>
    <w:rsid w:val="0099192A"/>
    <w:rsid w:val="009919DE"/>
    <w:rsid w:val="00991DFF"/>
    <w:rsid w:val="00992F19"/>
    <w:rsid w:val="00993687"/>
    <w:rsid w:val="00994712"/>
    <w:rsid w:val="00994F30"/>
    <w:rsid w:val="00995086"/>
    <w:rsid w:val="00995800"/>
    <w:rsid w:val="00995810"/>
    <w:rsid w:val="00995E36"/>
    <w:rsid w:val="009976C1"/>
    <w:rsid w:val="00997834"/>
    <w:rsid w:val="00997EF0"/>
    <w:rsid w:val="009A0098"/>
    <w:rsid w:val="009A00B0"/>
    <w:rsid w:val="009A1F77"/>
    <w:rsid w:val="009A1FA3"/>
    <w:rsid w:val="009A3621"/>
    <w:rsid w:val="009A3E67"/>
    <w:rsid w:val="009A417F"/>
    <w:rsid w:val="009A45BB"/>
    <w:rsid w:val="009A48C3"/>
    <w:rsid w:val="009A6319"/>
    <w:rsid w:val="009A6590"/>
    <w:rsid w:val="009A6C3C"/>
    <w:rsid w:val="009B05C7"/>
    <w:rsid w:val="009B1232"/>
    <w:rsid w:val="009B2560"/>
    <w:rsid w:val="009B4765"/>
    <w:rsid w:val="009B6745"/>
    <w:rsid w:val="009B716E"/>
    <w:rsid w:val="009C067F"/>
    <w:rsid w:val="009C1160"/>
    <w:rsid w:val="009C1AA5"/>
    <w:rsid w:val="009C203E"/>
    <w:rsid w:val="009C2B45"/>
    <w:rsid w:val="009C2DB4"/>
    <w:rsid w:val="009C2EF6"/>
    <w:rsid w:val="009C3A74"/>
    <w:rsid w:val="009C3D09"/>
    <w:rsid w:val="009C48FD"/>
    <w:rsid w:val="009C4B4C"/>
    <w:rsid w:val="009C5959"/>
    <w:rsid w:val="009C5D7B"/>
    <w:rsid w:val="009C5E5E"/>
    <w:rsid w:val="009C5E81"/>
    <w:rsid w:val="009C6701"/>
    <w:rsid w:val="009D008F"/>
    <w:rsid w:val="009D0399"/>
    <w:rsid w:val="009D0527"/>
    <w:rsid w:val="009D115A"/>
    <w:rsid w:val="009D1D29"/>
    <w:rsid w:val="009D28D5"/>
    <w:rsid w:val="009D2D6D"/>
    <w:rsid w:val="009D2D83"/>
    <w:rsid w:val="009D2EDA"/>
    <w:rsid w:val="009D3406"/>
    <w:rsid w:val="009D3E2F"/>
    <w:rsid w:val="009D532C"/>
    <w:rsid w:val="009D6713"/>
    <w:rsid w:val="009D746F"/>
    <w:rsid w:val="009E02AD"/>
    <w:rsid w:val="009E04BC"/>
    <w:rsid w:val="009E1F52"/>
    <w:rsid w:val="009E2306"/>
    <w:rsid w:val="009E2555"/>
    <w:rsid w:val="009E3EC5"/>
    <w:rsid w:val="009E3F6A"/>
    <w:rsid w:val="009E4119"/>
    <w:rsid w:val="009E4587"/>
    <w:rsid w:val="009E4CAA"/>
    <w:rsid w:val="009E6256"/>
    <w:rsid w:val="009E72C0"/>
    <w:rsid w:val="009E784C"/>
    <w:rsid w:val="009F0148"/>
    <w:rsid w:val="009F04C4"/>
    <w:rsid w:val="009F1028"/>
    <w:rsid w:val="009F2304"/>
    <w:rsid w:val="009F3FF9"/>
    <w:rsid w:val="009F45C7"/>
    <w:rsid w:val="009F58BF"/>
    <w:rsid w:val="009F5A53"/>
    <w:rsid w:val="009F5FC2"/>
    <w:rsid w:val="009F672B"/>
    <w:rsid w:val="009F691C"/>
    <w:rsid w:val="009F6979"/>
    <w:rsid w:val="009F6A3C"/>
    <w:rsid w:val="00A0042E"/>
    <w:rsid w:val="00A00F89"/>
    <w:rsid w:val="00A01724"/>
    <w:rsid w:val="00A01C74"/>
    <w:rsid w:val="00A01EEF"/>
    <w:rsid w:val="00A02421"/>
    <w:rsid w:val="00A027C4"/>
    <w:rsid w:val="00A04D33"/>
    <w:rsid w:val="00A04F36"/>
    <w:rsid w:val="00A05101"/>
    <w:rsid w:val="00A05E50"/>
    <w:rsid w:val="00A06AC9"/>
    <w:rsid w:val="00A06DA8"/>
    <w:rsid w:val="00A070D3"/>
    <w:rsid w:val="00A07BD2"/>
    <w:rsid w:val="00A10F25"/>
    <w:rsid w:val="00A1109B"/>
    <w:rsid w:val="00A1138E"/>
    <w:rsid w:val="00A114DD"/>
    <w:rsid w:val="00A11A9A"/>
    <w:rsid w:val="00A11E7B"/>
    <w:rsid w:val="00A12693"/>
    <w:rsid w:val="00A1352E"/>
    <w:rsid w:val="00A17161"/>
    <w:rsid w:val="00A206A8"/>
    <w:rsid w:val="00A21135"/>
    <w:rsid w:val="00A21B4A"/>
    <w:rsid w:val="00A224E8"/>
    <w:rsid w:val="00A22974"/>
    <w:rsid w:val="00A23088"/>
    <w:rsid w:val="00A2472A"/>
    <w:rsid w:val="00A24F68"/>
    <w:rsid w:val="00A26365"/>
    <w:rsid w:val="00A263A5"/>
    <w:rsid w:val="00A26BC5"/>
    <w:rsid w:val="00A26C7A"/>
    <w:rsid w:val="00A270D6"/>
    <w:rsid w:val="00A306C7"/>
    <w:rsid w:val="00A31331"/>
    <w:rsid w:val="00A3184B"/>
    <w:rsid w:val="00A31AA2"/>
    <w:rsid w:val="00A31D76"/>
    <w:rsid w:val="00A31EAF"/>
    <w:rsid w:val="00A31F04"/>
    <w:rsid w:val="00A31F43"/>
    <w:rsid w:val="00A31F81"/>
    <w:rsid w:val="00A32D27"/>
    <w:rsid w:val="00A32D6B"/>
    <w:rsid w:val="00A35E02"/>
    <w:rsid w:val="00A361A9"/>
    <w:rsid w:val="00A37016"/>
    <w:rsid w:val="00A377F5"/>
    <w:rsid w:val="00A37968"/>
    <w:rsid w:val="00A4041E"/>
    <w:rsid w:val="00A40595"/>
    <w:rsid w:val="00A40A0D"/>
    <w:rsid w:val="00A40FF5"/>
    <w:rsid w:val="00A410B5"/>
    <w:rsid w:val="00A414F4"/>
    <w:rsid w:val="00A42A20"/>
    <w:rsid w:val="00A44814"/>
    <w:rsid w:val="00A44D9D"/>
    <w:rsid w:val="00A45B65"/>
    <w:rsid w:val="00A47BF7"/>
    <w:rsid w:val="00A47EA2"/>
    <w:rsid w:val="00A503BF"/>
    <w:rsid w:val="00A509CA"/>
    <w:rsid w:val="00A50AEE"/>
    <w:rsid w:val="00A50F0F"/>
    <w:rsid w:val="00A514CF"/>
    <w:rsid w:val="00A514D2"/>
    <w:rsid w:val="00A51ECC"/>
    <w:rsid w:val="00A524DF"/>
    <w:rsid w:val="00A53127"/>
    <w:rsid w:val="00A55426"/>
    <w:rsid w:val="00A558F0"/>
    <w:rsid w:val="00A56E33"/>
    <w:rsid w:val="00A5747B"/>
    <w:rsid w:val="00A57D25"/>
    <w:rsid w:val="00A60BAA"/>
    <w:rsid w:val="00A6141C"/>
    <w:rsid w:val="00A61B12"/>
    <w:rsid w:val="00A62BED"/>
    <w:rsid w:val="00A62CFF"/>
    <w:rsid w:val="00A644AD"/>
    <w:rsid w:val="00A650EF"/>
    <w:rsid w:val="00A65105"/>
    <w:rsid w:val="00A65278"/>
    <w:rsid w:val="00A653B5"/>
    <w:rsid w:val="00A65795"/>
    <w:rsid w:val="00A667E1"/>
    <w:rsid w:val="00A66AAA"/>
    <w:rsid w:val="00A6751F"/>
    <w:rsid w:val="00A67D32"/>
    <w:rsid w:val="00A70EB2"/>
    <w:rsid w:val="00A73D98"/>
    <w:rsid w:val="00A746CA"/>
    <w:rsid w:val="00A749C7"/>
    <w:rsid w:val="00A75B4D"/>
    <w:rsid w:val="00A75E67"/>
    <w:rsid w:val="00A760C2"/>
    <w:rsid w:val="00A7695A"/>
    <w:rsid w:val="00A76A67"/>
    <w:rsid w:val="00A7741F"/>
    <w:rsid w:val="00A7788F"/>
    <w:rsid w:val="00A779AB"/>
    <w:rsid w:val="00A77D9E"/>
    <w:rsid w:val="00A77FF6"/>
    <w:rsid w:val="00A80327"/>
    <w:rsid w:val="00A81C04"/>
    <w:rsid w:val="00A8326B"/>
    <w:rsid w:val="00A8329A"/>
    <w:rsid w:val="00A836FB"/>
    <w:rsid w:val="00A83BBC"/>
    <w:rsid w:val="00A84A45"/>
    <w:rsid w:val="00A84B4E"/>
    <w:rsid w:val="00A85083"/>
    <w:rsid w:val="00A852BB"/>
    <w:rsid w:val="00A857A3"/>
    <w:rsid w:val="00A861B0"/>
    <w:rsid w:val="00A867E2"/>
    <w:rsid w:val="00A87EFF"/>
    <w:rsid w:val="00A914FF"/>
    <w:rsid w:val="00A927ED"/>
    <w:rsid w:val="00A92EE4"/>
    <w:rsid w:val="00A936F0"/>
    <w:rsid w:val="00A93C1C"/>
    <w:rsid w:val="00A93E04"/>
    <w:rsid w:val="00A9510D"/>
    <w:rsid w:val="00A958E6"/>
    <w:rsid w:val="00A95E56"/>
    <w:rsid w:val="00A962D7"/>
    <w:rsid w:val="00A964F1"/>
    <w:rsid w:val="00A96D76"/>
    <w:rsid w:val="00A96E3C"/>
    <w:rsid w:val="00A97474"/>
    <w:rsid w:val="00A97DF6"/>
    <w:rsid w:val="00AA02D1"/>
    <w:rsid w:val="00AA3C3A"/>
    <w:rsid w:val="00AA421E"/>
    <w:rsid w:val="00AA4379"/>
    <w:rsid w:val="00AA48C7"/>
    <w:rsid w:val="00AA4E82"/>
    <w:rsid w:val="00AA55FC"/>
    <w:rsid w:val="00AA56B3"/>
    <w:rsid w:val="00AA728A"/>
    <w:rsid w:val="00AA7679"/>
    <w:rsid w:val="00AA7D58"/>
    <w:rsid w:val="00AB000E"/>
    <w:rsid w:val="00AB00A8"/>
    <w:rsid w:val="00AB0683"/>
    <w:rsid w:val="00AB0933"/>
    <w:rsid w:val="00AB10AB"/>
    <w:rsid w:val="00AB1341"/>
    <w:rsid w:val="00AB1DE0"/>
    <w:rsid w:val="00AB2067"/>
    <w:rsid w:val="00AB22F6"/>
    <w:rsid w:val="00AB2396"/>
    <w:rsid w:val="00AB296D"/>
    <w:rsid w:val="00AB322A"/>
    <w:rsid w:val="00AB3AB7"/>
    <w:rsid w:val="00AB4130"/>
    <w:rsid w:val="00AB4A10"/>
    <w:rsid w:val="00AB5A9F"/>
    <w:rsid w:val="00AB5CA0"/>
    <w:rsid w:val="00AB6760"/>
    <w:rsid w:val="00AB6AA2"/>
    <w:rsid w:val="00AB6C7E"/>
    <w:rsid w:val="00AC0911"/>
    <w:rsid w:val="00AC17DD"/>
    <w:rsid w:val="00AC223B"/>
    <w:rsid w:val="00AC2996"/>
    <w:rsid w:val="00AC2EFB"/>
    <w:rsid w:val="00AC4595"/>
    <w:rsid w:val="00AC4B4D"/>
    <w:rsid w:val="00AC5998"/>
    <w:rsid w:val="00AC5AD2"/>
    <w:rsid w:val="00AC60CF"/>
    <w:rsid w:val="00AC6B1A"/>
    <w:rsid w:val="00AC74BD"/>
    <w:rsid w:val="00AC74F8"/>
    <w:rsid w:val="00AC7587"/>
    <w:rsid w:val="00AC75C7"/>
    <w:rsid w:val="00AD09E3"/>
    <w:rsid w:val="00AD0AEA"/>
    <w:rsid w:val="00AD1307"/>
    <w:rsid w:val="00AD16D0"/>
    <w:rsid w:val="00AD17AD"/>
    <w:rsid w:val="00AD2436"/>
    <w:rsid w:val="00AD2DF8"/>
    <w:rsid w:val="00AD3A44"/>
    <w:rsid w:val="00AD4B9F"/>
    <w:rsid w:val="00AD511A"/>
    <w:rsid w:val="00AD5A72"/>
    <w:rsid w:val="00AD5DC6"/>
    <w:rsid w:val="00AD5E36"/>
    <w:rsid w:val="00AD62BA"/>
    <w:rsid w:val="00AD7A1D"/>
    <w:rsid w:val="00AD7D59"/>
    <w:rsid w:val="00AE0107"/>
    <w:rsid w:val="00AE0245"/>
    <w:rsid w:val="00AE12DA"/>
    <w:rsid w:val="00AE19B3"/>
    <w:rsid w:val="00AE19D0"/>
    <w:rsid w:val="00AE1CE3"/>
    <w:rsid w:val="00AE1DF6"/>
    <w:rsid w:val="00AE28C7"/>
    <w:rsid w:val="00AE5C84"/>
    <w:rsid w:val="00AE5F7C"/>
    <w:rsid w:val="00AE646B"/>
    <w:rsid w:val="00AE6898"/>
    <w:rsid w:val="00AE6AF4"/>
    <w:rsid w:val="00AE754D"/>
    <w:rsid w:val="00AE7584"/>
    <w:rsid w:val="00AE7886"/>
    <w:rsid w:val="00AE7D44"/>
    <w:rsid w:val="00AF0A37"/>
    <w:rsid w:val="00AF1B89"/>
    <w:rsid w:val="00AF233A"/>
    <w:rsid w:val="00AF72C5"/>
    <w:rsid w:val="00AF74C9"/>
    <w:rsid w:val="00AF758A"/>
    <w:rsid w:val="00B020DB"/>
    <w:rsid w:val="00B0250D"/>
    <w:rsid w:val="00B026D4"/>
    <w:rsid w:val="00B02F97"/>
    <w:rsid w:val="00B03D81"/>
    <w:rsid w:val="00B03E83"/>
    <w:rsid w:val="00B03F2F"/>
    <w:rsid w:val="00B052ED"/>
    <w:rsid w:val="00B05D4E"/>
    <w:rsid w:val="00B060B4"/>
    <w:rsid w:val="00B06566"/>
    <w:rsid w:val="00B06BC6"/>
    <w:rsid w:val="00B11D90"/>
    <w:rsid w:val="00B11E60"/>
    <w:rsid w:val="00B12220"/>
    <w:rsid w:val="00B127E1"/>
    <w:rsid w:val="00B138C2"/>
    <w:rsid w:val="00B1505F"/>
    <w:rsid w:val="00B163F8"/>
    <w:rsid w:val="00B16702"/>
    <w:rsid w:val="00B16796"/>
    <w:rsid w:val="00B16E48"/>
    <w:rsid w:val="00B1789C"/>
    <w:rsid w:val="00B20812"/>
    <w:rsid w:val="00B208AA"/>
    <w:rsid w:val="00B211D3"/>
    <w:rsid w:val="00B214C6"/>
    <w:rsid w:val="00B21A74"/>
    <w:rsid w:val="00B21B1D"/>
    <w:rsid w:val="00B225CF"/>
    <w:rsid w:val="00B22AC0"/>
    <w:rsid w:val="00B23332"/>
    <w:rsid w:val="00B233A8"/>
    <w:rsid w:val="00B23492"/>
    <w:rsid w:val="00B255B1"/>
    <w:rsid w:val="00B256B8"/>
    <w:rsid w:val="00B25999"/>
    <w:rsid w:val="00B2618E"/>
    <w:rsid w:val="00B2753F"/>
    <w:rsid w:val="00B27839"/>
    <w:rsid w:val="00B2792E"/>
    <w:rsid w:val="00B27D1B"/>
    <w:rsid w:val="00B30238"/>
    <w:rsid w:val="00B31A80"/>
    <w:rsid w:val="00B31C5A"/>
    <w:rsid w:val="00B31D5D"/>
    <w:rsid w:val="00B32A47"/>
    <w:rsid w:val="00B32C63"/>
    <w:rsid w:val="00B33329"/>
    <w:rsid w:val="00B336FC"/>
    <w:rsid w:val="00B339F5"/>
    <w:rsid w:val="00B33B91"/>
    <w:rsid w:val="00B35595"/>
    <w:rsid w:val="00B359AF"/>
    <w:rsid w:val="00B36A00"/>
    <w:rsid w:val="00B36C97"/>
    <w:rsid w:val="00B3749D"/>
    <w:rsid w:val="00B3790C"/>
    <w:rsid w:val="00B40098"/>
    <w:rsid w:val="00B40965"/>
    <w:rsid w:val="00B41025"/>
    <w:rsid w:val="00B424B2"/>
    <w:rsid w:val="00B42D9F"/>
    <w:rsid w:val="00B438C8"/>
    <w:rsid w:val="00B466AF"/>
    <w:rsid w:val="00B4674F"/>
    <w:rsid w:val="00B46863"/>
    <w:rsid w:val="00B468DC"/>
    <w:rsid w:val="00B46E23"/>
    <w:rsid w:val="00B4763E"/>
    <w:rsid w:val="00B5048A"/>
    <w:rsid w:val="00B5132C"/>
    <w:rsid w:val="00B51B12"/>
    <w:rsid w:val="00B5266C"/>
    <w:rsid w:val="00B52879"/>
    <w:rsid w:val="00B529DA"/>
    <w:rsid w:val="00B52CC1"/>
    <w:rsid w:val="00B53406"/>
    <w:rsid w:val="00B534A0"/>
    <w:rsid w:val="00B53D7A"/>
    <w:rsid w:val="00B55170"/>
    <w:rsid w:val="00B56B37"/>
    <w:rsid w:val="00B573F5"/>
    <w:rsid w:val="00B576E8"/>
    <w:rsid w:val="00B57843"/>
    <w:rsid w:val="00B60089"/>
    <w:rsid w:val="00B60722"/>
    <w:rsid w:val="00B60937"/>
    <w:rsid w:val="00B613FE"/>
    <w:rsid w:val="00B6145F"/>
    <w:rsid w:val="00B61727"/>
    <w:rsid w:val="00B61C99"/>
    <w:rsid w:val="00B6309F"/>
    <w:rsid w:val="00B63F18"/>
    <w:rsid w:val="00B63F70"/>
    <w:rsid w:val="00B64C17"/>
    <w:rsid w:val="00B64D7B"/>
    <w:rsid w:val="00B67D44"/>
    <w:rsid w:val="00B724FF"/>
    <w:rsid w:val="00B72883"/>
    <w:rsid w:val="00B72996"/>
    <w:rsid w:val="00B7333F"/>
    <w:rsid w:val="00B747E8"/>
    <w:rsid w:val="00B749FA"/>
    <w:rsid w:val="00B77F77"/>
    <w:rsid w:val="00B807E3"/>
    <w:rsid w:val="00B828AA"/>
    <w:rsid w:val="00B82EAF"/>
    <w:rsid w:val="00B82F67"/>
    <w:rsid w:val="00B83CE9"/>
    <w:rsid w:val="00B8433F"/>
    <w:rsid w:val="00B85290"/>
    <w:rsid w:val="00B8553D"/>
    <w:rsid w:val="00B857F5"/>
    <w:rsid w:val="00B85C89"/>
    <w:rsid w:val="00B86DAE"/>
    <w:rsid w:val="00B87997"/>
    <w:rsid w:val="00B90B1F"/>
    <w:rsid w:val="00B90D0E"/>
    <w:rsid w:val="00B92552"/>
    <w:rsid w:val="00B928DB"/>
    <w:rsid w:val="00B92D55"/>
    <w:rsid w:val="00B92D89"/>
    <w:rsid w:val="00B92EEF"/>
    <w:rsid w:val="00B93046"/>
    <w:rsid w:val="00B9363B"/>
    <w:rsid w:val="00B93D03"/>
    <w:rsid w:val="00B93D44"/>
    <w:rsid w:val="00B95BA0"/>
    <w:rsid w:val="00B96C90"/>
    <w:rsid w:val="00BA05C0"/>
    <w:rsid w:val="00BA094D"/>
    <w:rsid w:val="00BA10CF"/>
    <w:rsid w:val="00BA2616"/>
    <w:rsid w:val="00BA3296"/>
    <w:rsid w:val="00BA5837"/>
    <w:rsid w:val="00BA59EE"/>
    <w:rsid w:val="00BA7DBA"/>
    <w:rsid w:val="00BB0CB6"/>
    <w:rsid w:val="00BB1683"/>
    <w:rsid w:val="00BB183E"/>
    <w:rsid w:val="00BB1D03"/>
    <w:rsid w:val="00BB212E"/>
    <w:rsid w:val="00BB2DB9"/>
    <w:rsid w:val="00BB383F"/>
    <w:rsid w:val="00BB613A"/>
    <w:rsid w:val="00BB6D88"/>
    <w:rsid w:val="00BC0335"/>
    <w:rsid w:val="00BC122E"/>
    <w:rsid w:val="00BC1D16"/>
    <w:rsid w:val="00BC24C1"/>
    <w:rsid w:val="00BC281E"/>
    <w:rsid w:val="00BC40CA"/>
    <w:rsid w:val="00BC40E6"/>
    <w:rsid w:val="00BC4246"/>
    <w:rsid w:val="00BC49C8"/>
    <w:rsid w:val="00BC6618"/>
    <w:rsid w:val="00BD025F"/>
    <w:rsid w:val="00BD091B"/>
    <w:rsid w:val="00BD0B46"/>
    <w:rsid w:val="00BD0F5E"/>
    <w:rsid w:val="00BD15AF"/>
    <w:rsid w:val="00BD205A"/>
    <w:rsid w:val="00BD2D7B"/>
    <w:rsid w:val="00BD4384"/>
    <w:rsid w:val="00BD5B3C"/>
    <w:rsid w:val="00BD5D66"/>
    <w:rsid w:val="00BD67EF"/>
    <w:rsid w:val="00BD7CE8"/>
    <w:rsid w:val="00BE0773"/>
    <w:rsid w:val="00BE129C"/>
    <w:rsid w:val="00BE1719"/>
    <w:rsid w:val="00BE1D0B"/>
    <w:rsid w:val="00BE2002"/>
    <w:rsid w:val="00BE20E2"/>
    <w:rsid w:val="00BE3242"/>
    <w:rsid w:val="00BE39CB"/>
    <w:rsid w:val="00BE44EB"/>
    <w:rsid w:val="00BE453F"/>
    <w:rsid w:val="00BE5DC5"/>
    <w:rsid w:val="00BE6780"/>
    <w:rsid w:val="00BE7825"/>
    <w:rsid w:val="00BE78F4"/>
    <w:rsid w:val="00BF0A94"/>
    <w:rsid w:val="00BF0C96"/>
    <w:rsid w:val="00BF1680"/>
    <w:rsid w:val="00BF1A2C"/>
    <w:rsid w:val="00BF3409"/>
    <w:rsid w:val="00BF473C"/>
    <w:rsid w:val="00BF531E"/>
    <w:rsid w:val="00BF5CFA"/>
    <w:rsid w:val="00BF5F06"/>
    <w:rsid w:val="00BF67E3"/>
    <w:rsid w:val="00BF6B11"/>
    <w:rsid w:val="00BF72CD"/>
    <w:rsid w:val="00BF7BA5"/>
    <w:rsid w:val="00C003F5"/>
    <w:rsid w:val="00C00673"/>
    <w:rsid w:val="00C00FFE"/>
    <w:rsid w:val="00C0178D"/>
    <w:rsid w:val="00C019D6"/>
    <w:rsid w:val="00C023C3"/>
    <w:rsid w:val="00C02539"/>
    <w:rsid w:val="00C028BA"/>
    <w:rsid w:val="00C02D13"/>
    <w:rsid w:val="00C03BB4"/>
    <w:rsid w:val="00C03D32"/>
    <w:rsid w:val="00C04847"/>
    <w:rsid w:val="00C04996"/>
    <w:rsid w:val="00C0658D"/>
    <w:rsid w:val="00C06832"/>
    <w:rsid w:val="00C06B7D"/>
    <w:rsid w:val="00C10F60"/>
    <w:rsid w:val="00C10FA1"/>
    <w:rsid w:val="00C112C1"/>
    <w:rsid w:val="00C11771"/>
    <w:rsid w:val="00C1273E"/>
    <w:rsid w:val="00C12B40"/>
    <w:rsid w:val="00C12BB5"/>
    <w:rsid w:val="00C12D09"/>
    <w:rsid w:val="00C13434"/>
    <w:rsid w:val="00C1388E"/>
    <w:rsid w:val="00C1537B"/>
    <w:rsid w:val="00C156ED"/>
    <w:rsid w:val="00C15705"/>
    <w:rsid w:val="00C15913"/>
    <w:rsid w:val="00C15F76"/>
    <w:rsid w:val="00C16D1E"/>
    <w:rsid w:val="00C16F90"/>
    <w:rsid w:val="00C17445"/>
    <w:rsid w:val="00C2065A"/>
    <w:rsid w:val="00C215CB"/>
    <w:rsid w:val="00C21F5A"/>
    <w:rsid w:val="00C227B2"/>
    <w:rsid w:val="00C2347C"/>
    <w:rsid w:val="00C24074"/>
    <w:rsid w:val="00C261F7"/>
    <w:rsid w:val="00C26816"/>
    <w:rsid w:val="00C278CB"/>
    <w:rsid w:val="00C27A2E"/>
    <w:rsid w:val="00C30CE7"/>
    <w:rsid w:val="00C31DB1"/>
    <w:rsid w:val="00C31E8A"/>
    <w:rsid w:val="00C326C7"/>
    <w:rsid w:val="00C329A2"/>
    <w:rsid w:val="00C32D07"/>
    <w:rsid w:val="00C32E0C"/>
    <w:rsid w:val="00C338E3"/>
    <w:rsid w:val="00C33AA2"/>
    <w:rsid w:val="00C33C2B"/>
    <w:rsid w:val="00C33DDB"/>
    <w:rsid w:val="00C34311"/>
    <w:rsid w:val="00C345CC"/>
    <w:rsid w:val="00C34F82"/>
    <w:rsid w:val="00C35338"/>
    <w:rsid w:val="00C3581E"/>
    <w:rsid w:val="00C35D59"/>
    <w:rsid w:val="00C376A8"/>
    <w:rsid w:val="00C37D63"/>
    <w:rsid w:val="00C40B1F"/>
    <w:rsid w:val="00C41866"/>
    <w:rsid w:val="00C41ADB"/>
    <w:rsid w:val="00C4215A"/>
    <w:rsid w:val="00C42C68"/>
    <w:rsid w:val="00C42E46"/>
    <w:rsid w:val="00C43DC3"/>
    <w:rsid w:val="00C454C4"/>
    <w:rsid w:val="00C46C1F"/>
    <w:rsid w:val="00C47347"/>
    <w:rsid w:val="00C47DC4"/>
    <w:rsid w:val="00C504E3"/>
    <w:rsid w:val="00C50E52"/>
    <w:rsid w:val="00C51101"/>
    <w:rsid w:val="00C51390"/>
    <w:rsid w:val="00C518B6"/>
    <w:rsid w:val="00C51B3B"/>
    <w:rsid w:val="00C52025"/>
    <w:rsid w:val="00C53209"/>
    <w:rsid w:val="00C53884"/>
    <w:rsid w:val="00C54E20"/>
    <w:rsid w:val="00C54E35"/>
    <w:rsid w:val="00C54EBC"/>
    <w:rsid w:val="00C54F2F"/>
    <w:rsid w:val="00C5503C"/>
    <w:rsid w:val="00C552D2"/>
    <w:rsid w:val="00C55495"/>
    <w:rsid w:val="00C55D47"/>
    <w:rsid w:val="00C5632D"/>
    <w:rsid w:val="00C60A08"/>
    <w:rsid w:val="00C61976"/>
    <w:rsid w:val="00C61AD6"/>
    <w:rsid w:val="00C61BF0"/>
    <w:rsid w:val="00C62462"/>
    <w:rsid w:val="00C6327E"/>
    <w:rsid w:val="00C638BB"/>
    <w:rsid w:val="00C63BA7"/>
    <w:rsid w:val="00C64345"/>
    <w:rsid w:val="00C65A54"/>
    <w:rsid w:val="00C65C76"/>
    <w:rsid w:val="00C66A6D"/>
    <w:rsid w:val="00C67E2E"/>
    <w:rsid w:val="00C70828"/>
    <w:rsid w:val="00C71C81"/>
    <w:rsid w:val="00C734F9"/>
    <w:rsid w:val="00C73833"/>
    <w:rsid w:val="00C738FF"/>
    <w:rsid w:val="00C745CC"/>
    <w:rsid w:val="00C74753"/>
    <w:rsid w:val="00C74D02"/>
    <w:rsid w:val="00C76763"/>
    <w:rsid w:val="00C7688B"/>
    <w:rsid w:val="00C76AB5"/>
    <w:rsid w:val="00C76C18"/>
    <w:rsid w:val="00C76F39"/>
    <w:rsid w:val="00C77380"/>
    <w:rsid w:val="00C77845"/>
    <w:rsid w:val="00C80708"/>
    <w:rsid w:val="00C81BE4"/>
    <w:rsid w:val="00C81FCC"/>
    <w:rsid w:val="00C825A4"/>
    <w:rsid w:val="00C82BA2"/>
    <w:rsid w:val="00C82DA8"/>
    <w:rsid w:val="00C83152"/>
    <w:rsid w:val="00C83385"/>
    <w:rsid w:val="00C839CB"/>
    <w:rsid w:val="00C83A6D"/>
    <w:rsid w:val="00C845A1"/>
    <w:rsid w:val="00C84C7E"/>
    <w:rsid w:val="00C84E08"/>
    <w:rsid w:val="00C8546C"/>
    <w:rsid w:val="00C855B3"/>
    <w:rsid w:val="00C857F9"/>
    <w:rsid w:val="00C87BFF"/>
    <w:rsid w:val="00C90848"/>
    <w:rsid w:val="00C90C35"/>
    <w:rsid w:val="00C9246E"/>
    <w:rsid w:val="00C92BE5"/>
    <w:rsid w:val="00C92E4B"/>
    <w:rsid w:val="00C93142"/>
    <w:rsid w:val="00C94539"/>
    <w:rsid w:val="00C947B4"/>
    <w:rsid w:val="00C94AD9"/>
    <w:rsid w:val="00C94EE3"/>
    <w:rsid w:val="00C956B3"/>
    <w:rsid w:val="00C9685D"/>
    <w:rsid w:val="00C97335"/>
    <w:rsid w:val="00C97AE0"/>
    <w:rsid w:val="00C97E3D"/>
    <w:rsid w:val="00CA0716"/>
    <w:rsid w:val="00CA09E3"/>
    <w:rsid w:val="00CA0DA9"/>
    <w:rsid w:val="00CA10D9"/>
    <w:rsid w:val="00CA14AD"/>
    <w:rsid w:val="00CA155D"/>
    <w:rsid w:val="00CA1F3C"/>
    <w:rsid w:val="00CA1FE2"/>
    <w:rsid w:val="00CA2390"/>
    <w:rsid w:val="00CA2EE7"/>
    <w:rsid w:val="00CA38AA"/>
    <w:rsid w:val="00CA3CE3"/>
    <w:rsid w:val="00CA48AC"/>
    <w:rsid w:val="00CA56A1"/>
    <w:rsid w:val="00CA5A12"/>
    <w:rsid w:val="00CA671E"/>
    <w:rsid w:val="00CA68E6"/>
    <w:rsid w:val="00CA796D"/>
    <w:rsid w:val="00CA79CB"/>
    <w:rsid w:val="00CA7BE1"/>
    <w:rsid w:val="00CA7C43"/>
    <w:rsid w:val="00CB05CE"/>
    <w:rsid w:val="00CB1929"/>
    <w:rsid w:val="00CB1D06"/>
    <w:rsid w:val="00CB2A76"/>
    <w:rsid w:val="00CB341B"/>
    <w:rsid w:val="00CB38B8"/>
    <w:rsid w:val="00CB40A3"/>
    <w:rsid w:val="00CB4242"/>
    <w:rsid w:val="00CB4AEF"/>
    <w:rsid w:val="00CB5894"/>
    <w:rsid w:val="00CB5FBC"/>
    <w:rsid w:val="00CB6693"/>
    <w:rsid w:val="00CC0130"/>
    <w:rsid w:val="00CC1441"/>
    <w:rsid w:val="00CC1B59"/>
    <w:rsid w:val="00CC25F7"/>
    <w:rsid w:val="00CC27C1"/>
    <w:rsid w:val="00CC43C5"/>
    <w:rsid w:val="00CC5271"/>
    <w:rsid w:val="00CC75C0"/>
    <w:rsid w:val="00CC7AA1"/>
    <w:rsid w:val="00CC7C7F"/>
    <w:rsid w:val="00CD09FE"/>
    <w:rsid w:val="00CD0B48"/>
    <w:rsid w:val="00CD126F"/>
    <w:rsid w:val="00CD1A8E"/>
    <w:rsid w:val="00CD1B7B"/>
    <w:rsid w:val="00CD1F72"/>
    <w:rsid w:val="00CD47C2"/>
    <w:rsid w:val="00CD5BCE"/>
    <w:rsid w:val="00CD643E"/>
    <w:rsid w:val="00CD6DA9"/>
    <w:rsid w:val="00CD72BA"/>
    <w:rsid w:val="00CD7439"/>
    <w:rsid w:val="00CD7633"/>
    <w:rsid w:val="00CD77EF"/>
    <w:rsid w:val="00CD7F6E"/>
    <w:rsid w:val="00CE06EF"/>
    <w:rsid w:val="00CE261D"/>
    <w:rsid w:val="00CE2883"/>
    <w:rsid w:val="00CE2901"/>
    <w:rsid w:val="00CE415C"/>
    <w:rsid w:val="00CE469A"/>
    <w:rsid w:val="00CE587B"/>
    <w:rsid w:val="00CE766F"/>
    <w:rsid w:val="00CE7892"/>
    <w:rsid w:val="00CF03CE"/>
    <w:rsid w:val="00CF06F8"/>
    <w:rsid w:val="00CF1349"/>
    <w:rsid w:val="00CF35D5"/>
    <w:rsid w:val="00CF3C01"/>
    <w:rsid w:val="00CF4A3A"/>
    <w:rsid w:val="00CF5CA6"/>
    <w:rsid w:val="00CF61A0"/>
    <w:rsid w:val="00CF6263"/>
    <w:rsid w:val="00CF6B08"/>
    <w:rsid w:val="00CF7314"/>
    <w:rsid w:val="00D0098F"/>
    <w:rsid w:val="00D0274E"/>
    <w:rsid w:val="00D037B1"/>
    <w:rsid w:val="00D03E4B"/>
    <w:rsid w:val="00D04513"/>
    <w:rsid w:val="00D0454D"/>
    <w:rsid w:val="00D04836"/>
    <w:rsid w:val="00D04CFF"/>
    <w:rsid w:val="00D05214"/>
    <w:rsid w:val="00D05CE6"/>
    <w:rsid w:val="00D07CE3"/>
    <w:rsid w:val="00D07D12"/>
    <w:rsid w:val="00D104E8"/>
    <w:rsid w:val="00D107C5"/>
    <w:rsid w:val="00D10EF8"/>
    <w:rsid w:val="00D11382"/>
    <w:rsid w:val="00D1225E"/>
    <w:rsid w:val="00D12EE3"/>
    <w:rsid w:val="00D1384E"/>
    <w:rsid w:val="00D13F60"/>
    <w:rsid w:val="00D14732"/>
    <w:rsid w:val="00D149F5"/>
    <w:rsid w:val="00D15A01"/>
    <w:rsid w:val="00D16400"/>
    <w:rsid w:val="00D20E21"/>
    <w:rsid w:val="00D212DD"/>
    <w:rsid w:val="00D218C2"/>
    <w:rsid w:val="00D233BA"/>
    <w:rsid w:val="00D23506"/>
    <w:rsid w:val="00D23C81"/>
    <w:rsid w:val="00D23EC2"/>
    <w:rsid w:val="00D24C6D"/>
    <w:rsid w:val="00D257EB"/>
    <w:rsid w:val="00D2693F"/>
    <w:rsid w:val="00D27150"/>
    <w:rsid w:val="00D273CC"/>
    <w:rsid w:val="00D27B4A"/>
    <w:rsid w:val="00D27C3E"/>
    <w:rsid w:val="00D303B6"/>
    <w:rsid w:val="00D30D8F"/>
    <w:rsid w:val="00D3120D"/>
    <w:rsid w:val="00D31856"/>
    <w:rsid w:val="00D32111"/>
    <w:rsid w:val="00D329B2"/>
    <w:rsid w:val="00D32D01"/>
    <w:rsid w:val="00D33445"/>
    <w:rsid w:val="00D3380E"/>
    <w:rsid w:val="00D33A96"/>
    <w:rsid w:val="00D34424"/>
    <w:rsid w:val="00D34B02"/>
    <w:rsid w:val="00D35D6A"/>
    <w:rsid w:val="00D36363"/>
    <w:rsid w:val="00D3656D"/>
    <w:rsid w:val="00D365CA"/>
    <w:rsid w:val="00D36FD3"/>
    <w:rsid w:val="00D37453"/>
    <w:rsid w:val="00D4272F"/>
    <w:rsid w:val="00D42951"/>
    <w:rsid w:val="00D42BC3"/>
    <w:rsid w:val="00D43625"/>
    <w:rsid w:val="00D437CC"/>
    <w:rsid w:val="00D43866"/>
    <w:rsid w:val="00D4423A"/>
    <w:rsid w:val="00D44405"/>
    <w:rsid w:val="00D44981"/>
    <w:rsid w:val="00D44B91"/>
    <w:rsid w:val="00D46E73"/>
    <w:rsid w:val="00D4761A"/>
    <w:rsid w:val="00D5038D"/>
    <w:rsid w:val="00D50ECC"/>
    <w:rsid w:val="00D510F0"/>
    <w:rsid w:val="00D5304E"/>
    <w:rsid w:val="00D534B2"/>
    <w:rsid w:val="00D55678"/>
    <w:rsid w:val="00D5636F"/>
    <w:rsid w:val="00D576E8"/>
    <w:rsid w:val="00D57CAA"/>
    <w:rsid w:val="00D57F05"/>
    <w:rsid w:val="00D600BA"/>
    <w:rsid w:val="00D60364"/>
    <w:rsid w:val="00D60D09"/>
    <w:rsid w:val="00D612FD"/>
    <w:rsid w:val="00D616CD"/>
    <w:rsid w:val="00D634CB"/>
    <w:rsid w:val="00D634D7"/>
    <w:rsid w:val="00D63599"/>
    <w:rsid w:val="00D63BE3"/>
    <w:rsid w:val="00D63CE4"/>
    <w:rsid w:val="00D63DED"/>
    <w:rsid w:val="00D63EBD"/>
    <w:rsid w:val="00D641C3"/>
    <w:rsid w:val="00D646F7"/>
    <w:rsid w:val="00D64E43"/>
    <w:rsid w:val="00D6553F"/>
    <w:rsid w:val="00D6685F"/>
    <w:rsid w:val="00D66A65"/>
    <w:rsid w:val="00D66DCC"/>
    <w:rsid w:val="00D67248"/>
    <w:rsid w:val="00D703B9"/>
    <w:rsid w:val="00D71074"/>
    <w:rsid w:val="00D7112E"/>
    <w:rsid w:val="00D712B1"/>
    <w:rsid w:val="00D71476"/>
    <w:rsid w:val="00D71688"/>
    <w:rsid w:val="00D727B0"/>
    <w:rsid w:val="00D72E61"/>
    <w:rsid w:val="00D73F1E"/>
    <w:rsid w:val="00D743B0"/>
    <w:rsid w:val="00D7440E"/>
    <w:rsid w:val="00D75A87"/>
    <w:rsid w:val="00D7687F"/>
    <w:rsid w:val="00D76895"/>
    <w:rsid w:val="00D76CBF"/>
    <w:rsid w:val="00D772AC"/>
    <w:rsid w:val="00D7790E"/>
    <w:rsid w:val="00D80E1F"/>
    <w:rsid w:val="00D8104B"/>
    <w:rsid w:val="00D8190C"/>
    <w:rsid w:val="00D8257E"/>
    <w:rsid w:val="00D82B2B"/>
    <w:rsid w:val="00D838AD"/>
    <w:rsid w:val="00D84670"/>
    <w:rsid w:val="00D84ACD"/>
    <w:rsid w:val="00D855A1"/>
    <w:rsid w:val="00D85985"/>
    <w:rsid w:val="00D85D09"/>
    <w:rsid w:val="00D8754C"/>
    <w:rsid w:val="00D87933"/>
    <w:rsid w:val="00D90524"/>
    <w:rsid w:val="00D909CA"/>
    <w:rsid w:val="00D90D8A"/>
    <w:rsid w:val="00D90E79"/>
    <w:rsid w:val="00D90F9E"/>
    <w:rsid w:val="00D91943"/>
    <w:rsid w:val="00D919A4"/>
    <w:rsid w:val="00D91C9B"/>
    <w:rsid w:val="00D944DE"/>
    <w:rsid w:val="00D9458F"/>
    <w:rsid w:val="00D94D4D"/>
    <w:rsid w:val="00D9572C"/>
    <w:rsid w:val="00D96E02"/>
    <w:rsid w:val="00D96F06"/>
    <w:rsid w:val="00DA11E8"/>
    <w:rsid w:val="00DA1446"/>
    <w:rsid w:val="00DA2798"/>
    <w:rsid w:val="00DA3419"/>
    <w:rsid w:val="00DA381C"/>
    <w:rsid w:val="00DA393B"/>
    <w:rsid w:val="00DA44AA"/>
    <w:rsid w:val="00DA46C8"/>
    <w:rsid w:val="00DA49ED"/>
    <w:rsid w:val="00DA49F2"/>
    <w:rsid w:val="00DA52B6"/>
    <w:rsid w:val="00DA5778"/>
    <w:rsid w:val="00DA68D4"/>
    <w:rsid w:val="00DA7372"/>
    <w:rsid w:val="00DA7694"/>
    <w:rsid w:val="00DB0ED0"/>
    <w:rsid w:val="00DB10C7"/>
    <w:rsid w:val="00DB121E"/>
    <w:rsid w:val="00DB1A15"/>
    <w:rsid w:val="00DB214F"/>
    <w:rsid w:val="00DB2371"/>
    <w:rsid w:val="00DB2F80"/>
    <w:rsid w:val="00DB40A1"/>
    <w:rsid w:val="00DB5D90"/>
    <w:rsid w:val="00DB5DC6"/>
    <w:rsid w:val="00DB6692"/>
    <w:rsid w:val="00DB68C5"/>
    <w:rsid w:val="00DB79CA"/>
    <w:rsid w:val="00DC079F"/>
    <w:rsid w:val="00DC09AB"/>
    <w:rsid w:val="00DC0C32"/>
    <w:rsid w:val="00DC0C63"/>
    <w:rsid w:val="00DC1E4A"/>
    <w:rsid w:val="00DC2575"/>
    <w:rsid w:val="00DC38C6"/>
    <w:rsid w:val="00DC3B0A"/>
    <w:rsid w:val="00DC42FF"/>
    <w:rsid w:val="00DC4A69"/>
    <w:rsid w:val="00DC6820"/>
    <w:rsid w:val="00DC6A61"/>
    <w:rsid w:val="00DC7557"/>
    <w:rsid w:val="00DC7CF2"/>
    <w:rsid w:val="00DD04A5"/>
    <w:rsid w:val="00DD0E90"/>
    <w:rsid w:val="00DD18BE"/>
    <w:rsid w:val="00DD216C"/>
    <w:rsid w:val="00DD2F27"/>
    <w:rsid w:val="00DD43EF"/>
    <w:rsid w:val="00DD47BD"/>
    <w:rsid w:val="00DD58CE"/>
    <w:rsid w:val="00DD5ACC"/>
    <w:rsid w:val="00DD62C3"/>
    <w:rsid w:val="00DD6F5F"/>
    <w:rsid w:val="00DE04D0"/>
    <w:rsid w:val="00DE122D"/>
    <w:rsid w:val="00DE1501"/>
    <w:rsid w:val="00DE224D"/>
    <w:rsid w:val="00DE2409"/>
    <w:rsid w:val="00DE26C0"/>
    <w:rsid w:val="00DE2B72"/>
    <w:rsid w:val="00DE36E5"/>
    <w:rsid w:val="00DE3730"/>
    <w:rsid w:val="00DE3D38"/>
    <w:rsid w:val="00DE3E3C"/>
    <w:rsid w:val="00DE44CE"/>
    <w:rsid w:val="00DE5A89"/>
    <w:rsid w:val="00DE673D"/>
    <w:rsid w:val="00DE6EE5"/>
    <w:rsid w:val="00DF0482"/>
    <w:rsid w:val="00DF147F"/>
    <w:rsid w:val="00DF1FD1"/>
    <w:rsid w:val="00DF34A3"/>
    <w:rsid w:val="00DF3ECD"/>
    <w:rsid w:val="00DF3F60"/>
    <w:rsid w:val="00DF6255"/>
    <w:rsid w:val="00DF65DA"/>
    <w:rsid w:val="00DF66E5"/>
    <w:rsid w:val="00DF7D35"/>
    <w:rsid w:val="00E0004D"/>
    <w:rsid w:val="00E0042F"/>
    <w:rsid w:val="00E00B5C"/>
    <w:rsid w:val="00E00E03"/>
    <w:rsid w:val="00E00F1B"/>
    <w:rsid w:val="00E0120B"/>
    <w:rsid w:val="00E027FF"/>
    <w:rsid w:val="00E03EF3"/>
    <w:rsid w:val="00E04D76"/>
    <w:rsid w:val="00E04FBC"/>
    <w:rsid w:val="00E0519F"/>
    <w:rsid w:val="00E05313"/>
    <w:rsid w:val="00E05C65"/>
    <w:rsid w:val="00E07231"/>
    <w:rsid w:val="00E1036D"/>
    <w:rsid w:val="00E10502"/>
    <w:rsid w:val="00E1056F"/>
    <w:rsid w:val="00E11082"/>
    <w:rsid w:val="00E116BC"/>
    <w:rsid w:val="00E11B0D"/>
    <w:rsid w:val="00E12714"/>
    <w:rsid w:val="00E14B77"/>
    <w:rsid w:val="00E15194"/>
    <w:rsid w:val="00E15280"/>
    <w:rsid w:val="00E20000"/>
    <w:rsid w:val="00E20641"/>
    <w:rsid w:val="00E21BA8"/>
    <w:rsid w:val="00E21E7D"/>
    <w:rsid w:val="00E228DC"/>
    <w:rsid w:val="00E22A44"/>
    <w:rsid w:val="00E2327A"/>
    <w:rsid w:val="00E23423"/>
    <w:rsid w:val="00E23CE0"/>
    <w:rsid w:val="00E2442C"/>
    <w:rsid w:val="00E252AB"/>
    <w:rsid w:val="00E25667"/>
    <w:rsid w:val="00E258D9"/>
    <w:rsid w:val="00E26895"/>
    <w:rsid w:val="00E27608"/>
    <w:rsid w:val="00E27F06"/>
    <w:rsid w:val="00E30F49"/>
    <w:rsid w:val="00E3277E"/>
    <w:rsid w:val="00E32911"/>
    <w:rsid w:val="00E3358C"/>
    <w:rsid w:val="00E33BBE"/>
    <w:rsid w:val="00E33EDE"/>
    <w:rsid w:val="00E34790"/>
    <w:rsid w:val="00E35C48"/>
    <w:rsid w:val="00E36A8F"/>
    <w:rsid w:val="00E37717"/>
    <w:rsid w:val="00E37942"/>
    <w:rsid w:val="00E37E6E"/>
    <w:rsid w:val="00E4033F"/>
    <w:rsid w:val="00E409B0"/>
    <w:rsid w:val="00E40EA5"/>
    <w:rsid w:val="00E41110"/>
    <w:rsid w:val="00E411DF"/>
    <w:rsid w:val="00E41B45"/>
    <w:rsid w:val="00E43748"/>
    <w:rsid w:val="00E44835"/>
    <w:rsid w:val="00E44F21"/>
    <w:rsid w:val="00E45594"/>
    <w:rsid w:val="00E470A9"/>
    <w:rsid w:val="00E474C6"/>
    <w:rsid w:val="00E50043"/>
    <w:rsid w:val="00E500AA"/>
    <w:rsid w:val="00E506AA"/>
    <w:rsid w:val="00E50CA0"/>
    <w:rsid w:val="00E514B0"/>
    <w:rsid w:val="00E51917"/>
    <w:rsid w:val="00E51E1C"/>
    <w:rsid w:val="00E523FC"/>
    <w:rsid w:val="00E5331A"/>
    <w:rsid w:val="00E53AC6"/>
    <w:rsid w:val="00E56153"/>
    <w:rsid w:val="00E5675A"/>
    <w:rsid w:val="00E568C0"/>
    <w:rsid w:val="00E56A8F"/>
    <w:rsid w:val="00E6010E"/>
    <w:rsid w:val="00E60678"/>
    <w:rsid w:val="00E60FAB"/>
    <w:rsid w:val="00E6244C"/>
    <w:rsid w:val="00E63C97"/>
    <w:rsid w:val="00E648F0"/>
    <w:rsid w:val="00E65356"/>
    <w:rsid w:val="00E66949"/>
    <w:rsid w:val="00E6737E"/>
    <w:rsid w:val="00E71CC4"/>
    <w:rsid w:val="00E7246A"/>
    <w:rsid w:val="00E73272"/>
    <w:rsid w:val="00E73CFF"/>
    <w:rsid w:val="00E74CF5"/>
    <w:rsid w:val="00E7569C"/>
    <w:rsid w:val="00E75D3C"/>
    <w:rsid w:val="00E75EC8"/>
    <w:rsid w:val="00E76002"/>
    <w:rsid w:val="00E7707C"/>
    <w:rsid w:val="00E80148"/>
    <w:rsid w:val="00E808E3"/>
    <w:rsid w:val="00E82898"/>
    <w:rsid w:val="00E83A6B"/>
    <w:rsid w:val="00E83FC0"/>
    <w:rsid w:val="00E83FFD"/>
    <w:rsid w:val="00E84F81"/>
    <w:rsid w:val="00E85147"/>
    <w:rsid w:val="00E8780B"/>
    <w:rsid w:val="00E87F6D"/>
    <w:rsid w:val="00E90D89"/>
    <w:rsid w:val="00E90E21"/>
    <w:rsid w:val="00E9101D"/>
    <w:rsid w:val="00E911C7"/>
    <w:rsid w:val="00E926ED"/>
    <w:rsid w:val="00E954EA"/>
    <w:rsid w:val="00E95F3D"/>
    <w:rsid w:val="00E965B8"/>
    <w:rsid w:val="00E96B3D"/>
    <w:rsid w:val="00EA06AD"/>
    <w:rsid w:val="00EA0709"/>
    <w:rsid w:val="00EA0911"/>
    <w:rsid w:val="00EA17DD"/>
    <w:rsid w:val="00EA2478"/>
    <w:rsid w:val="00EA3E99"/>
    <w:rsid w:val="00EA41AA"/>
    <w:rsid w:val="00EA4F3C"/>
    <w:rsid w:val="00EA502E"/>
    <w:rsid w:val="00EA52B6"/>
    <w:rsid w:val="00EA5594"/>
    <w:rsid w:val="00EA6907"/>
    <w:rsid w:val="00EA6B98"/>
    <w:rsid w:val="00EA6C08"/>
    <w:rsid w:val="00EB061F"/>
    <w:rsid w:val="00EB13BA"/>
    <w:rsid w:val="00EB1B34"/>
    <w:rsid w:val="00EB1E94"/>
    <w:rsid w:val="00EB2565"/>
    <w:rsid w:val="00EB323E"/>
    <w:rsid w:val="00EB34CF"/>
    <w:rsid w:val="00EB34FD"/>
    <w:rsid w:val="00EB3B31"/>
    <w:rsid w:val="00EB41EB"/>
    <w:rsid w:val="00EB4E53"/>
    <w:rsid w:val="00EB5A07"/>
    <w:rsid w:val="00EB629A"/>
    <w:rsid w:val="00EB7024"/>
    <w:rsid w:val="00EB713D"/>
    <w:rsid w:val="00EB7366"/>
    <w:rsid w:val="00EC0ACF"/>
    <w:rsid w:val="00EC1403"/>
    <w:rsid w:val="00EC2078"/>
    <w:rsid w:val="00EC214D"/>
    <w:rsid w:val="00EC26FB"/>
    <w:rsid w:val="00EC2CD5"/>
    <w:rsid w:val="00EC323D"/>
    <w:rsid w:val="00EC34FB"/>
    <w:rsid w:val="00EC3BFD"/>
    <w:rsid w:val="00EC4B3E"/>
    <w:rsid w:val="00EC4D6D"/>
    <w:rsid w:val="00EC6530"/>
    <w:rsid w:val="00EC6796"/>
    <w:rsid w:val="00EC6C90"/>
    <w:rsid w:val="00EC766A"/>
    <w:rsid w:val="00ED0895"/>
    <w:rsid w:val="00ED0CEE"/>
    <w:rsid w:val="00ED1086"/>
    <w:rsid w:val="00ED12CD"/>
    <w:rsid w:val="00ED22CA"/>
    <w:rsid w:val="00ED22F9"/>
    <w:rsid w:val="00ED24A4"/>
    <w:rsid w:val="00ED5AF8"/>
    <w:rsid w:val="00ED5B53"/>
    <w:rsid w:val="00ED61E2"/>
    <w:rsid w:val="00ED6F0E"/>
    <w:rsid w:val="00ED707D"/>
    <w:rsid w:val="00ED7B02"/>
    <w:rsid w:val="00ED7EBA"/>
    <w:rsid w:val="00EE0078"/>
    <w:rsid w:val="00EE04E7"/>
    <w:rsid w:val="00EE0BBE"/>
    <w:rsid w:val="00EE1C9F"/>
    <w:rsid w:val="00EE23C0"/>
    <w:rsid w:val="00EE2804"/>
    <w:rsid w:val="00EE2BC6"/>
    <w:rsid w:val="00EE458C"/>
    <w:rsid w:val="00EE469D"/>
    <w:rsid w:val="00EE55B1"/>
    <w:rsid w:val="00EE5988"/>
    <w:rsid w:val="00EE6121"/>
    <w:rsid w:val="00EE782F"/>
    <w:rsid w:val="00EE7D58"/>
    <w:rsid w:val="00EF08F3"/>
    <w:rsid w:val="00EF0DF5"/>
    <w:rsid w:val="00EF1295"/>
    <w:rsid w:val="00EF1942"/>
    <w:rsid w:val="00EF30F1"/>
    <w:rsid w:val="00EF3150"/>
    <w:rsid w:val="00EF3496"/>
    <w:rsid w:val="00EF6123"/>
    <w:rsid w:val="00EF6372"/>
    <w:rsid w:val="00EF6570"/>
    <w:rsid w:val="00EF7679"/>
    <w:rsid w:val="00F00042"/>
    <w:rsid w:val="00F001D4"/>
    <w:rsid w:val="00F0042C"/>
    <w:rsid w:val="00F0109A"/>
    <w:rsid w:val="00F01D24"/>
    <w:rsid w:val="00F02FA4"/>
    <w:rsid w:val="00F04304"/>
    <w:rsid w:val="00F04687"/>
    <w:rsid w:val="00F05817"/>
    <w:rsid w:val="00F05E0F"/>
    <w:rsid w:val="00F05EF0"/>
    <w:rsid w:val="00F07568"/>
    <w:rsid w:val="00F07D51"/>
    <w:rsid w:val="00F12260"/>
    <w:rsid w:val="00F129BA"/>
    <w:rsid w:val="00F16DC6"/>
    <w:rsid w:val="00F17623"/>
    <w:rsid w:val="00F20619"/>
    <w:rsid w:val="00F20A2D"/>
    <w:rsid w:val="00F223FD"/>
    <w:rsid w:val="00F23C38"/>
    <w:rsid w:val="00F23D65"/>
    <w:rsid w:val="00F23FCA"/>
    <w:rsid w:val="00F2449D"/>
    <w:rsid w:val="00F244C4"/>
    <w:rsid w:val="00F25BF4"/>
    <w:rsid w:val="00F26DEB"/>
    <w:rsid w:val="00F270C5"/>
    <w:rsid w:val="00F272EC"/>
    <w:rsid w:val="00F300F2"/>
    <w:rsid w:val="00F312DC"/>
    <w:rsid w:val="00F3166D"/>
    <w:rsid w:val="00F31B4D"/>
    <w:rsid w:val="00F3213E"/>
    <w:rsid w:val="00F32298"/>
    <w:rsid w:val="00F32501"/>
    <w:rsid w:val="00F32DB2"/>
    <w:rsid w:val="00F33FE4"/>
    <w:rsid w:val="00F3426B"/>
    <w:rsid w:val="00F34C7B"/>
    <w:rsid w:val="00F35017"/>
    <w:rsid w:val="00F36133"/>
    <w:rsid w:val="00F361F1"/>
    <w:rsid w:val="00F36B6E"/>
    <w:rsid w:val="00F36B7D"/>
    <w:rsid w:val="00F36E0D"/>
    <w:rsid w:val="00F370EB"/>
    <w:rsid w:val="00F37665"/>
    <w:rsid w:val="00F37792"/>
    <w:rsid w:val="00F37B5D"/>
    <w:rsid w:val="00F405B0"/>
    <w:rsid w:val="00F41353"/>
    <w:rsid w:val="00F414E5"/>
    <w:rsid w:val="00F419DA"/>
    <w:rsid w:val="00F41D26"/>
    <w:rsid w:val="00F41ED0"/>
    <w:rsid w:val="00F4368F"/>
    <w:rsid w:val="00F43896"/>
    <w:rsid w:val="00F43EC6"/>
    <w:rsid w:val="00F43FC0"/>
    <w:rsid w:val="00F44E4F"/>
    <w:rsid w:val="00F457A7"/>
    <w:rsid w:val="00F463C7"/>
    <w:rsid w:val="00F46718"/>
    <w:rsid w:val="00F46B5D"/>
    <w:rsid w:val="00F47563"/>
    <w:rsid w:val="00F47E0E"/>
    <w:rsid w:val="00F51162"/>
    <w:rsid w:val="00F51E57"/>
    <w:rsid w:val="00F521A0"/>
    <w:rsid w:val="00F5242B"/>
    <w:rsid w:val="00F52AE3"/>
    <w:rsid w:val="00F52BB3"/>
    <w:rsid w:val="00F52FF8"/>
    <w:rsid w:val="00F5348A"/>
    <w:rsid w:val="00F53A54"/>
    <w:rsid w:val="00F54571"/>
    <w:rsid w:val="00F57924"/>
    <w:rsid w:val="00F6033B"/>
    <w:rsid w:val="00F60F91"/>
    <w:rsid w:val="00F62D37"/>
    <w:rsid w:val="00F6310E"/>
    <w:rsid w:val="00F6746D"/>
    <w:rsid w:val="00F67750"/>
    <w:rsid w:val="00F67FA8"/>
    <w:rsid w:val="00F70E35"/>
    <w:rsid w:val="00F71513"/>
    <w:rsid w:val="00F721EA"/>
    <w:rsid w:val="00F72451"/>
    <w:rsid w:val="00F73376"/>
    <w:rsid w:val="00F73EF2"/>
    <w:rsid w:val="00F73FFF"/>
    <w:rsid w:val="00F74772"/>
    <w:rsid w:val="00F75703"/>
    <w:rsid w:val="00F76510"/>
    <w:rsid w:val="00F769FB"/>
    <w:rsid w:val="00F7712A"/>
    <w:rsid w:val="00F80282"/>
    <w:rsid w:val="00F80522"/>
    <w:rsid w:val="00F8162B"/>
    <w:rsid w:val="00F8190E"/>
    <w:rsid w:val="00F81C27"/>
    <w:rsid w:val="00F83F11"/>
    <w:rsid w:val="00F84EB3"/>
    <w:rsid w:val="00F858B6"/>
    <w:rsid w:val="00F861DB"/>
    <w:rsid w:val="00F861E7"/>
    <w:rsid w:val="00F86A50"/>
    <w:rsid w:val="00F87101"/>
    <w:rsid w:val="00F90557"/>
    <w:rsid w:val="00F9131F"/>
    <w:rsid w:val="00F91828"/>
    <w:rsid w:val="00F9231B"/>
    <w:rsid w:val="00F925E5"/>
    <w:rsid w:val="00F92C37"/>
    <w:rsid w:val="00F9343B"/>
    <w:rsid w:val="00F9373D"/>
    <w:rsid w:val="00F93EA8"/>
    <w:rsid w:val="00F9417D"/>
    <w:rsid w:val="00F94979"/>
    <w:rsid w:val="00F95F19"/>
    <w:rsid w:val="00F9696F"/>
    <w:rsid w:val="00F96F01"/>
    <w:rsid w:val="00F97015"/>
    <w:rsid w:val="00F9703B"/>
    <w:rsid w:val="00F9773A"/>
    <w:rsid w:val="00FA0164"/>
    <w:rsid w:val="00FA0769"/>
    <w:rsid w:val="00FA1755"/>
    <w:rsid w:val="00FA2087"/>
    <w:rsid w:val="00FA2753"/>
    <w:rsid w:val="00FA2E86"/>
    <w:rsid w:val="00FA3274"/>
    <w:rsid w:val="00FA36D8"/>
    <w:rsid w:val="00FA3BB8"/>
    <w:rsid w:val="00FA4632"/>
    <w:rsid w:val="00FA488A"/>
    <w:rsid w:val="00FA520A"/>
    <w:rsid w:val="00FA57DE"/>
    <w:rsid w:val="00FA677F"/>
    <w:rsid w:val="00FA6F01"/>
    <w:rsid w:val="00FA6F0C"/>
    <w:rsid w:val="00FA71CC"/>
    <w:rsid w:val="00FB0BEE"/>
    <w:rsid w:val="00FB0C31"/>
    <w:rsid w:val="00FB1A58"/>
    <w:rsid w:val="00FB2601"/>
    <w:rsid w:val="00FB3885"/>
    <w:rsid w:val="00FB434A"/>
    <w:rsid w:val="00FB4AE6"/>
    <w:rsid w:val="00FB4D47"/>
    <w:rsid w:val="00FB4DFA"/>
    <w:rsid w:val="00FB519E"/>
    <w:rsid w:val="00FB5AA9"/>
    <w:rsid w:val="00FB624B"/>
    <w:rsid w:val="00FB6C9D"/>
    <w:rsid w:val="00FC2407"/>
    <w:rsid w:val="00FC2974"/>
    <w:rsid w:val="00FC33B9"/>
    <w:rsid w:val="00FC3441"/>
    <w:rsid w:val="00FC407E"/>
    <w:rsid w:val="00FC4303"/>
    <w:rsid w:val="00FC4A91"/>
    <w:rsid w:val="00FC7351"/>
    <w:rsid w:val="00FC765D"/>
    <w:rsid w:val="00FC7A11"/>
    <w:rsid w:val="00FD0242"/>
    <w:rsid w:val="00FD03CF"/>
    <w:rsid w:val="00FD04FD"/>
    <w:rsid w:val="00FD0A71"/>
    <w:rsid w:val="00FD203E"/>
    <w:rsid w:val="00FD23A0"/>
    <w:rsid w:val="00FD2B34"/>
    <w:rsid w:val="00FD2FB7"/>
    <w:rsid w:val="00FD3D4B"/>
    <w:rsid w:val="00FD6267"/>
    <w:rsid w:val="00FD63E4"/>
    <w:rsid w:val="00FD67A5"/>
    <w:rsid w:val="00FD7A2F"/>
    <w:rsid w:val="00FE0E47"/>
    <w:rsid w:val="00FE1013"/>
    <w:rsid w:val="00FE142C"/>
    <w:rsid w:val="00FE1B7C"/>
    <w:rsid w:val="00FE45C7"/>
    <w:rsid w:val="00FE4E8A"/>
    <w:rsid w:val="00FE5726"/>
    <w:rsid w:val="00FE672F"/>
    <w:rsid w:val="00FE6E59"/>
    <w:rsid w:val="00FE705A"/>
    <w:rsid w:val="00FE7159"/>
    <w:rsid w:val="00FE7DC8"/>
    <w:rsid w:val="00FF0061"/>
    <w:rsid w:val="00FF039E"/>
    <w:rsid w:val="00FF1077"/>
    <w:rsid w:val="00FF10AA"/>
    <w:rsid w:val="00FF1AF8"/>
    <w:rsid w:val="00FF1FF7"/>
    <w:rsid w:val="00FF30EF"/>
    <w:rsid w:val="00FF31F9"/>
    <w:rsid w:val="00FF346D"/>
    <w:rsid w:val="00FF374D"/>
    <w:rsid w:val="00FF380C"/>
    <w:rsid w:val="00FF3CF9"/>
    <w:rsid w:val="00FF4075"/>
    <w:rsid w:val="00FF5C3A"/>
    <w:rsid w:val="00FF5FF5"/>
    <w:rsid w:val="00FF65B0"/>
  </w:rsids>
  <m:mathPr>
    <m:mathFont m:val="Cambria Math"/>
    <m:brkBin m:val="before"/>
    <m:brkBinSub m:val="--"/>
    <m:smallFrac m:val="0"/>
    <m:dispDef/>
    <m:lMargin m:val="0"/>
    <m:rMargin m:val="0"/>
    <m:defJc m:val="centerGroup"/>
    <m:wrapIndent m:val="1440"/>
    <m:intLim m:val="subSup"/>
    <m:naryLim m:val="undOvr"/>
  </m:mathPr>
  <w:themeFontLang w:val="en-CA"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2"/>
    <o:shapelayout v:ext="edit">
      <o:idmap v:ext="edit" data="1"/>
    </o:shapelayout>
  </w:shapeDefaults>
  <w:decimalSymbol w:val="."/>
  <w:listSeparator w:val=","/>
  <w14:docId w14:val="584E0B8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82">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qFormat="1"/>
    <w:lsdException w:name="FollowedHyperlink" w:semiHidden="1" w:uiPriority="0"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4F1348"/>
    <w:pPr>
      <w:spacing w:before="120" w:after="120"/>
    </w:pPr>
    <w:rPr>
      <w:rFonts w:ascii="Arial" w:hAnsi="Arial"/>
      <w:sz w:val="22"/>
      <w:lang w:eastAsia="en-US"/>
    </w:rPr>
  </w:style>
  <w:style w:type="paragraph" w:styleId="Heading1">
    <w:name w:val="heading 1"/>
    <w:basedOn w:val="Normal"/>
    <w:next w:val="Normal"/>
    <w:link w:val="Heading1Char"/>
    <w:qFormat/>
    <w:rsid w:val="00027096"/>
    <w:pPr>
      <w:keepNext/>
      <w:numPr>
        <w:numId w:val="3"/>
      </w:numPr>
      <w:spacing w:before="360"/>
      <w:jc w:val="center"/>
      <w:outlineLvl w:val="0"/>
    </w:pPr>
    <w:rPr>
      <w:rFonts w:ascii="Arial Bold" w:hAnsi="Arial Bold"/>
      <w:b/>
      <w:caps/>
      <w:sz w:val="24"/>
      <w:szCs w:val="24"/>
    </w:rPr>
  </w:style>
  <w:style w:type="paragraph" w:styleId="Heading2">
    <w:name w:val="heading 2"/>
    <w:basedOn w:val="Normal"/>
    <w:next w:val="Normal"/>
    <w:link w:val="Heading2Char"/>
    <w:qFormat/>
    <w:rsid w:val="00027096"/>
    <w:pPr>
      <w:keepNext/>
      <w:numPr>
        <w:ilvl w:val="1"/>
        <w:numId w:val="3"/>
      </w:numPr>
      <w:spacing w:before="240"/>
      <w:ind w:left="567"/>
      <w:outlineLvl w:val="1"/>
    </w:pPr>
    <w:rPr>
      <w:b/>
      <w:caps/>
      <w:sz w:val="24"/>
      <w:szCs w:val="22"/>
    </w:rPr>
  </w:style>
  <w:style w:type="paragraph" w:styleId="Heading3">
    <w:name w:val="heading 3"/>
    <w:basedOn w:val="Normal"/>
    <w:next w:val="Normal"/>
    <w:link w:val="Heading3Char"/>
    <w:qFormat/>
    <w:rsid w:val="0019234F"/>
    <w:pPr>
      <w:keepNext/>
      <w:numPr>
        <w:ilvl w:val="2"/>
        <w:numId w:val="3"/>
      </w:numPr>
      <w:spacing w:before="240"/>
      <w:outlineLvl w:val="2"/>
    </w:pPr>
    <w:rPr>
      <w:rFonts w:ascii="Arial Bold" w:hAnsi="Arial Bold"/>
      <w:b/>
      <w:sz w:val="24"/>
      <w:szCs w:val="24"/>
      <w:lang w:val="fr-CA"/>
    </w:rPr>
  </w:style>
  <w:style w:type="paragraph" w:styleId="Heading4">
    <w:name w:val="heading 4"/>
    <w:basedOn w:val="Normal"/>
    <w:next w:val="Normal"/>
    <w:link w:val="Heading4Char"/>
    <w:autoRedefine/>
    <w:qFormat/>
    <w:rsid w:val="005B02DD"/>
    <w:pPr>
      <w:keepNext/>
      <w:numPr>
        <w:ilvl w:val="3"/>
        <w:numId w:val="3"/>
      </w:numPr>
      <w:outlineLvl w:val="3"/>
    </w:pPr>
    <w:rPr>
      <w:rFonts w:cs="Arial"/>
      <w:b/>
      <w:bCs/>
      <w:szCs w:val="22"/>
    </w:rPr>
  </w:style>
  <w:style w:type="paragraph" w:styleId="Heading5">
    <w:name w:val="heading 5"/>
    <w:basedOn w:val="Normal"/>
    <w:next w:val="Normal"/>
    <w:link w:val="Heading5Char"/>
    <w:qFormat/>
    <w:rsid w:val="004F1348"/>
    <w:pPr>
      <w:keepNext/>
      <w:ind w:left="567"/>
      <w:outlineLvl w:val="4"/>
    </w:pPr>
    <w:rPr>
      <w:bCs/>
      <w:i/>
      <w:iCs/>
      <w:szCs w:val="26"/>
    </w:rPr>
  </w:style>
  <w:style w:type="paragraph" w:styleId="Heading6">
    <w:name w:val="heading 6"/>
    <w:basedOn w:val="Normal"/>
    <w:next w:val="Normal"/>
    <w:link w:val="Heading6Char"/>
    <w:rsid w:val="00B534A0"/>
    <w:pPr>
      <w:spacing w:before="240" w:after="60"/>
      <w:outlineLvl w:val="5"/>
    </w:pPr>
    <w:rPr>
      <w:b/>
      <w:bCs/>
      <w:szCs w:val="22"/>
    </w:rPr>
  </w:style>
  <w:style w:type="paragraph" w:styleId="Heading7">
    <w:name w:val="heading 7"/>
    <w:basedOn w:val="Normal"/>
    <w:next w:val="Normal"/>
    <w:link w:val="Heading7Char"/>
    <w:rsid w:val="00B534A0"/>
    <w:pPr>
      <w:spacing w:before="240" w:after="60"/>
      <w:outlineLvl w:val="6"/>
    </w:pPr>
  </w:style>
  <w:style w:type="paragraph" w:styleId="Heading8">
    <w:name w:val="heading 8"/>
    <w:basedOn w:val="Normal"/>
    <w:next w:val="Normal"/>
    <w:link w:val="Heading8Char"/>
    <w:rsid w:val="00B534A0"/>
    <w:pPr>
      <w:spacing w:before="240" w:after="60"/>
      <w:outlineLvl w:val="7"/>
    </w:pPr>
    <w:rPr>
      <w:i/>
      <w:iCs/>
    </w:rPr>
  </w:style>
  <w:style w:type="paragraph" w:styleId="Heading9">
    <w:name w:val="heading 9"/>
    <w:basedOn w:val="Normal"/>
    <w:next w:val="Normal"/>
    <w:link w:val="Heading9Char"/>
    <w:rsid w:val="00B534A0"/>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6E3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6E3C"/>
    <w:rPr>
      <w:rFonts w:ascii="Tahoma" w:hAnsi="Tahoma" w:cs="Tahoma"/>
      <w:sz w:val="16"/>
      <w:szCs w:val="16"/>
      <w:lang w:val="en-US" w:eastAsia="en-US"/>
    </w:rPr>
  </w:style>
  <w:style w:type="paragraph" w:styleId="Header">
    <w:name w:val="header"/>
    <w:basedOn w:val="Normal"/>
    <w:link w:val="HeaderChar"/>
    <w:unhideWhenUsed/>
    <w:rsid w:val="00513207"/>
    <w:pPr>
      <w:tabs>
        <w:tab w:val="center" w:pos="4680"/>
        <w:tab w:val="right" w:pos="9360"/>
      </w:tabs>
      <w:spacing w:before="0" w:after="0"/>
    </w:pPr>
  </w:style>
  <w:style w:type="character" w:styleId="Hyperlink">
    <w:name w:val="Hyperlink"/>
    <w:uiPriority w:val="99"/>
    <w:rsid w:val="004F1348"/>
    <w:rPr>
      <w:rFonts w:ascii="Arial" w:hAnsi="Arial"/>
      <w:color w:val="0000FF"/>
      <w:sz w:val="22"/>
      <w:u w:val="single"/>
    </w:rPr>
  </w:style>
  <w:style w:type="paragraph" w:customStyle="1" w:styleId="CoverPageHeaderCSAS">
    <w:name w:val="CoverPage:Header(CSAS)"/>
    <w:basedOn w:val="Normal"/>
    <w:rsid w:val="004F1348"/>
    <w:pPr>
      <w:pBdr>
        <w:bottom w:val="single" w:sz="4" w:space="1" w:color="auto"/>
      </w:pBdr>
    </w:pPr>
    <w:rPr>
      <w:b/>
      <w:szCs w:val="24"/>
    </w:rPr>
  </w:style>
  <w:style w:type="paragraph" w:customStyle="1" w:styleId="Bulletedlist">
    <w:name w:val="Bulleted list"/>
    <w:basedOn w:val="Normal"/>
    <w:rsid w:val="004F1348"/>
    <w:pPr>
      <w:numPr>
        <w:numId w:val="1"/>
      </w:numPr>
      <w:spacing w:before="0"/>
    </w:pPr>
  </w:style>
  <w:style w:type="character" w:customStyle="1" w:styleId="HeaderChar">
    <w:name w:val="Header Char"/>
    <w:basedOn w:val="DefaultParagraphFont"/>
    <w:link w:val="Header"/>
    <w:rsid w:val="00513207"/>
    <w:rPr>
      <w:rFonts w:ascii="Arial" w:hAnsi="Arial"/>
      <w:sz w:val="22"/>
      <w:lang w:val="en-US" w:eastAsia="en-US"/>
    </w:rPr>
  </w:style>
  <w:style w:type="paragraph" w:styleId="Footer">
    <w:name w:val="footer"/>
    <w:basedOn w:val="Normal"/>
    <w:link w:val="FooterChar"/>
    <w:uiPriority w:val="99"/>
    <w:unhideWhenUsed/>
    <w:rsid w:val="00513207"/>
    <w:pPr>
      <w:tabs>
        <w:tab w:val="center" w:pos="4680"/>
        <w:tab w:val="right" w:pos="9360"/>
      </w:tabs>
      <w:spacing w:before="0" w:after="0"/>
    </w:pPr>
  </w:style>
  <w:style w:type="character" w:customStyle="1" w:styleId="FooterChar">
    <w:name w:val="Footer Char"/>
    <w:basedOn w:val="DefaultParagraphFont"/>
    <w:link w:val="Footer"/>
    <w:uiPriority w:val="99"/>
    <w:rsid w:val="00513207"/>
    <w:rPr>
      <w:rFonts w:ascii="Arial" w:hAnsi="Arial"/>
      <w:sz w:val="22"/>
      <w:lang w:val="en-US" w:eastAsia="en-US"/>
    </w:rPr>
  </w:style>
  <w:style w:type="paragraph" w:customStyle="1" w:styleId="AbstractHeading">
    <w:name w:val="Abstract Heading"/>
    <w:basedOn w:val="Heading1"/>
    <w:link w:val="AbstractHeadingChar"/>
    <w:qFormat/>
    <w:rsid w:val="003A659F"/>
    <w:pPr>
      <w:numPr>
        <w:numId w:val="0"/>
      </w:numPr>
    </w:pPr>
  </w:style>
  <w:style w:type="paragraph" w:styleId="FootnoteText">
    <w:name w:val="footnote text"/>
    <w:basedOn w:val="Normal"/>
    <w:link w:val="FootnoteTextChar"/>
    <w:uiPriority w:val="99"/>
    <w:semiHidden/>
    <w:unhideWhenUsed/>
    <w:rsid w:val="004F1348"/>
    <w:rPr>
      <w:sz w:val="20"/>
    </w:rPr>
  </w:style>
  <w:style w:type="character" w:customStyle="1" w:styleId="FootnoteTextChar">
    <w:name w:val="Footnote Text Char"/>
    <w:link w:val="FootnoteText"/>
    <w:uiPriority w:val="99"/>
    <w:semiHidden/>
    <w:rsid w:val="004F1348"/>
    <w:rPr>
      <w:rFonts w:ascii="Arial" w:hAnsi="Arial"/>
      <w:lang w:val="en-US" w:eastAsia="en-US"/>
    </w:rPr>
  </w:style>
  <w:style w:type="character" w:styleId="FootnoteReference">
    <w:name w:val="footnote reference"/>
    <w:uiPriority w:val="99"/>
    <w:semiHidden/>
    <w:unhideWhenUsed/>
    <w:rsid w:val="004F1348"/>
    <w:rPr>
      <w:vertAlign w:val="superscript"/>
    </w:rPr>
  </w:style>
  <w:style w:type="paragraph" w:customStyle="1" w:styleId="CoverPageHeaderRESRegion">
    <w:name w:val="CoverPage:Header(RES# &amp; Region)"/>
    <w:basedOn w:val="Normal"/>
    <w:rsid w:val="004F1348"/>
    <w:rPr>
      <w:b/>
      <w:szCs w:val="24"/>
    </w:rPr>
  </w:style>
  <w:style w:type="paragraph" w:styleId="TOC1">
    <w:name w:val="toc 1"/>
    <w:basedOn w:val="Normal"/>
    <w:next w:val="Normal"/>
    <w:link w:val="TOC1Char"/>
    <w:autoRedefine/>
    <w:uiPriority w:val="39"/>
    <w:rsid w:val="00FF1077"/>
    <w:pPr>
      <w:tabs>
        <w:tab w:val="right" w:leader="dot" w:pos="9356"/>
      </w:tabs>
      <w:spacing w:after="60"/>
      <w:ind w:right="288"/>
    </w:pPr>
    <w:rPr>
      <w:caps/>
    </w:rPr>
  </w:style>
  <w:style w:type="paragraph" w:customStyle="1" w:styleId="Documenttitle">
    <w:name w:val="Document title"/>
    <w:basedOn w:val="Normal"/>
    <w:qFormat/>
    <w:rsid w:val="004F1348"/>
    <w:pPr>
      <w:spacing w:before="1560" w:after="480"/>
      <w:jc w:val="center"/>
    </w:pPr>
    <w:rPr>
      <w:b/>
      <w:sz w:val="24"/>
      <w:szCs w:val="24"/>
    </w:rPr>
  </w:style>
  <w:style w:type="paragraph" w:styleId="TOC2">
    <w:name w:val="toc 2"/>
    <w:basedOn w:val="Normal"/>
    <w:next w:val="Normal"/>
    <w:autoRedefine/>
    <w:uiPriority w:val="39"/>
    <w:rsid w:val="004F1348"/>
    <w:pPr>
      <w:tabs>
        <w:tab w:val="right" w:leader="dot" w:pos="9350"/>
      </w:tabs>
      <w:spacing w:before="60" w:after="60"/>
      <w:ind w:left="238"/>
    </w:pPr>
  </w:style>
  <w:style w:type="paragraph" w:customStyle="1" w:styleId="CoverAuthor">
    <w:name w:val="Cover: Author"/>
    <w:basedOn w:val="Normal"/>
    <w:link w:val="CoverAuthorChar"/>
    <w:rsid w:val="004F1348"/>
    <w:pPr>
      <w:spacing w:before="480" w:after="480"/>
      <w:jc w:val="center"/>
    </w:pPr>
  </w:style>
  <w:style w:type="character" w:customStyle="1" w:styleId="CoverAuthorChar">
    <w:name w:val="Cover: Author Char"/>
    <w:link w:val="CoverAuthor"/>
    <w:rsid w:val="004F1348"/>
    <w:rPr>
      <w:rFonts w:ascii="Arial" w:hAnsi="Arial"/>
      <w:sz w:val="22"/>
      <w:lang w:val="en-US" w:eastAsia="en-US"/>
    </w:rPr>
  </w:style>
  <w:style w:type="paragraph" w:customStyle="1" w:styleId="CoverAddress">
    <w:name w:val="Cover: Address"/>
    <w:basedOn w:val="Normal"/>
    <w:link w:val="CoverAddressChar"/>
    <w:rsid w:val="004F1348"/>
    <w:pPr>
      <w:jc w:val="center"/>
    </w:pPr>
  </w:style>
  <w:style w:type="character" w:customStyle="1" w:styleId="CoverAddressChar">
    <w:name w:val="Cover: Address Char"/>
    <w:link w:val="CoverAddress"/>
    <w:rsid w:val="004F1348"/>
    <w:rPr>
      <w:rFonts w:ascii="Arial" w:hAnsi="Arial"/>
      <w:sz w:val="22"/>
      <w:lang w:val="en-US" w:eastAsia="en-US"/>
    </w:rPr>
  </w:style>
  <w:style w:type="paragraph" w:customStyle="1" w:styleId="ToCForewordtitle">
    <w:name w:val="ToC &amp; Foreword (title)"/>
    <w:basedOn w:val="Normal"/>
    <w:link w:val="ToCForewordtitleChar"/>
    <w:rsid w:val="004F1348"/>
    <w:pPr>
      <w:spacing w:before="360"/>
      <w:jc w:val="center"/>
    </w:pPr>
    <w:rPr>
      <w:rFonts w:ascii="Arial Bold" w:hAnsi="Arial Bold"/>
      <w:b/>
      <w:bCs/>
      <w:szCs w:val="22"/>
    </w:rPr>
  </w:style>
  <w:style w:type="paragraph" w:customStyle="1" w:styleId="TranslatedTitle">
    <w:name w:val="Translated Title"/>
    <w:basedOn w:val="Normal"/>
    <w:rsid w:val="00AB6760"/>
    <w:pPr>
      <w:spacing w:before="240"/>
      <w:jc w:val="center"/>
    </w:pPr>
    <w:rPr>
      <w:b/>
      <w:sz w:val="24"/>
    </w:rPr>
  </w:style>
  <w:style w:type="paragraph" w:styleId="TOC3">
    <w:name w:val="toc 3"/>
    <w:basedOn w:val="Normal"/>
    <w:next w:val="Normal"/>
    <w:autoRedefine/>
    <w:uiPriority w:val="39"/>
    <w:rsid w:val="004F1348"/>
    <w:pPr>
      <w:spacing w:before="60" w:after="60"/>
      <w:ind w:left="482"/>
    </w:pPr>
    <w:rPr>
      <w:szCs w:val="22"/>
    </w:rPr>
  </w:style>
  <w:style w:type="paragraph" w:styleId="BodyText">
    <w:name w:val="Body Text"/>
    <w:basedOn w:val="Normal"/>
    <w:link w:val="BodyTextChar"/>
    <w:qFormat/>
    <w:rsid w:val="004F1348"/>
  </w:style>
  <w:style w:type="character" w:customStyle="1" w:styleId="BodyTextChar">
    <w:name w:val="Body Text Char"/>
    <w:link w:val="BodyText"/>
    <w:rsid w:val="004F1348"/>
    <w:rPr>
      <w:rFonts w:ascii="Arial" w:hAnsi="Arial"/>
      <w:sz w:val="22"/>
      <w:lang w:val="en-US" w:eastAsia="en-US"/>
    </w:rPr>
  </w:style>
  <w:style w:type="table" w:styleId="TableGrid">
    <w:name w:val="Table Grid"/>
    <w:basedOn w:val="TableNormal"/>
    <w:uiPriority w:val="59"/>
    <w:rsid w:val="004F134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bstractHeadingChar">
    <w:name w:val="Abstract Heading Char"/>
    <w:basedOn w:val="Heading1Char"/>
    <w:link w:val="AbstractHeading"/>
    <w:rsid w:val="003A659F"/>
    <w:rPr>
      <w:rFonts w:ascii="Arial Bold" w:hAnsi="Arial Bold"/>
      <w:b/>
      <w:caps/>
      <w:sz w:val="24"/>
      <w:szCs w:val="24"/>
      <w:lang w:val="en-US" w:eastAsia="en-US"/>
    </w:rPr>
  </w:style>
  <w:style w:type="paragraph" w:customStyle="1" w:styleId="Tablecaption">
    <w:name w:val="Table caption"/>
    <w:basedOn w:val="Normal"/>
    <w:link w:val="TablecaptionChar"/>
    <w:qFormat/>
    <w:rsid w:val="00F51162"/>
    <w:pPr>
      <w:spacing w:before="240"/>
    </w:pPr>
    <w:rPr>
      <w:i/>
      <w:iCs/>
      <w:color w:val="000000"/>
      <w:sz w:val="20"/>
    </w:rPr>
  </w:style>
  <w:style w:type="paragraph" w:customStyle="1" w:styleId="Figurecaption">
    <w:name w:val="Figure caption"/>
    <w:basedOn w:val="Normal"/>
    <w:link w:val="FigurecaptionChar"/>
    <w:qFormat/>
    <w:rsid w:val="00A96E3C"/>
    <w:pPr>
      <w:keepLines/>
      <w:spacing w:after="240"/>
    </w:pPr>
    <w:rPr>
      <w:i/>
      <w:sz w:val="20"/>
    </w:rPr>
  </w:style>
  <w:style w:type="character" w:customStyle="1" w:styleId="TablecaptionChar">
    <w:name w:val="Table caption Char"/>
    <w:link w:val="Tablecaption"/>
    <w:rsid w:val="004F1348"/>
    <w:rPr>
      <w:rFonts w:ascii="Arial" w:hAnsi="Arial"/>
      <w:i/>
      <w:iCs/>
      <w:color w:val="000000"/>
      <w:lang w:val="en-US" w:eastAsia="en-US"/>
    </w:rPr>
  </w:style>
  <w:style w:type="paragraph" w:customStyle="1" w:styleId="CitationENG">
    <w:name w:val="Citation_ENG"/>
    <w:basedOn w:val="Normal"/>
    <w:link w:val="CitationENGChar"/>
    <w:qFormat/>
    <w:rsid w:val="0074351F"/>
    <w:pPr>
      <w:keepLines/>
      <w:spacing w:before="0"/>
      <w:ind w:left="567" w:hanging="567"/>
    </w:pPr>
  </w:style>
  <w:style w:type="character" w:customStyle="1" w:styleId="FigurecaptionChar">
    <w:name w:val="Figure caption Char"/>
    <w:link w:val="Figurecaption"/>
    <w:rsid w:val="004F1348"/>
    <w:rPr>
      <w:rFonts w:ascii="Arial" w:hAnsi="Arial"/>
      <w:i/>
      <w:lang w:eastAsia="en-US"/>
    </w:rPr>
  </w:style>
  <w:style w:type="character" w:customStyle="1" w:styleId="CitationENGChar">
    <w:name w:val="Citation_ENG Char"/>
    <w:link w:val="CitationENG"/>
    <w:rsid w:val="004F1348"/>
    <w:rPr>
      <w:rFonts w:ascii="Arial" w:hAnsi="Arial"/>
      <w:sz w:val="22"/>
      <w:lang w:eastAsia="en-US"/>
    </w:rPr>
  </w:style>
  <w:style w:type="character" w:customStyle="1" w:styleId="Heading1Char">
    <w:name w:val="Heading 1 Char"/>
    <w:basedOn w:val="DefaultParagraphFont"/>
    <w:link w:val="Heading1"/>
    <w:rsid w:val="00027096"/>
    <w:rPr>
      <w:rFonts w:ascii="Arial Bold" w:hAnsi="Arial Bold"/>
      <w:b/>
      <w:caps/>
      <w:sz w:val="24"/>
      <w:szCs w:val="24"/>
      <w:lang w:val="en-US" w:eastAsia="en-US"/>
    </w:rPr>
  </w:style>
  <w:style w:type="character" w:styleId="FollowedHyperlink">
    <w:name w:val="FollowedHyperlink"/>
    <w:rsid w:val="004F1348"/>
    <w:rPr>
      <w:rFonts w:ascii="Arial" w:hAnsi="Arial"/>
      <w:color w:val="606420"/>
      <w:sz w:val="22"/>
      <w:u w:val="single"/>
    </w:rPr>
  </w:style>
  <w:style w:type="character" w:customStyle="1" w:styleId="Heading2Char">
    <w:name w:val="Heading 2 Char"/>
    <w:basedOn w:val="Heading1Char"/>
    <w:link w:val="Heading2"/>
    <w:rsid w:val="00027096"/>
    <w:rPr>
      <w:rFonts w:ascii="Arial" w:hAnsi="Arial"/>
      <w:b/>
      <w:caps/>
      <w:sz w:val="24"/>
      <w:szCs w:val="22"/>
      <w:lang w:val="en-US" w:eastAsia="en-US"/>
    </w:rPr>
  </w:style>
  <w:style w:type="character" w:customStyle="1" w:styleId="Heading4Char">
    <w:name w:val="Heading 4 Char"/>
    <w:basedOn w:val="DefaultParagraphFont"/>
    <w:link w:val="Heading4"/>
    <w:rsid w:val="005B02DD"/>
    <w:rPr>
      <w:rFonts w:ascii="Arial" w:hAnsi="Arial" w:cs="Arial"/>
      <w:b/>
      <w:bCs/>
      <w:sz w:val="22"/>
      <w:szCs w:val="22"/>
      <w:lang w:eastAsia="en-US"/>
    </w:rPr>
  </w:style>
  <w:style w:type="character" w:customStyle="1" w:styleId="Heading6Char">
    <w:name w:val="Heading 6 Char"/>
    <w:basedOn w:val="DefaultParagraphFont"/>
    <w:link w:val="Heading6"/>
    <w:rsid w:val="00B534A0"/>
    <w:rPr>
      <w:rFonts w:ascii="Arial" w:hAnsi="Arial"/>
      <w:b/>
      <w:bCs/>
      <w:sz w:val="22"/>
      <w:szCs w:val="22"/>
    </w:rPr>
  </w:style>
  <w:style w:type="character" w:customStyle="1" w:styleId="Heading7Char">
    <w:name w:val="Heading 7 Char"/>
    <w:basedOn w:val="DefaultParagraphFont"/>
    <w:link w:val="Heading7"/>
    <w:rsid w:val="00B534A0"/>
    <w:rPr>
      <w:rFonts w:ascii="Arial" w:hAnsi="Arial"/>
      <w:sz w:val="22"/>
      <w:szCs w:val="24"/>
    </w:rPr>
  </w:style>
  <w:style w:type="character" w:customStyle="1" w:styleId="Heading8Char">
    <w:name w:val="Heading 8 Char"/>
    <w:basedOn w:val="DefaultParagraphFont"/>
    <w:link w:val="Heading8"/>
    <w:rsid w:val="00B534A0"/>
    <w:rPr>
      <w:rFonts w:ascii="Arial" w:hAnsi="Arial"/>
      <w:i/>
      <w:iCs/>
      <w:sz w:val="22"/>
      <w:szCs w:val="24"/>
    </w:rPr>
  </w:style>
  <w:style w:type="character" w:customStyle="1" w:styleId="Heading9Char">
    <w:name w:val="Heading 9 Char"/>
    <w:basedOn w:val="DefaultParagraphFont"/>
    <w:link w:val="Heading9"/>
    <w:rsid w:val="00B534A0"/>
    <w:rPr>
      <w:rFonts w:ascii="Arial" w:hAnsi="Arial" w:cs="Arial"/>
      <w:sz w:val="22"/>
      <w:szCs w:val="22"/>
    </w:rPr>
  </w:style>
  <w:style w:type="paragraph" w:styleId="TOC4">
    <w:name w:val="toc 4"/>
    <w:basedOn w:val="Normal"/>
    <w:next w:val="Normal"/>
    <w:autoRedefine/>
    <w:uiPriority w:val="39"/>
    <w:unhideWhenUsed/>
    <w:rsid w:val="004F1348"/>
    <w:pPr>
      <w:spacing w:after="100"/>
      <w:ind w:left="660"/>
    </w:pPr>
  </w:style>
  <w:style w:type="character" w:customStyle="1" w:styleId="Heading3Char">
    <w:name w:val="Heading 3 Char"/>
    <w:basedOn w:val="DefaultParagraphFont"/>
    <w:link w:val="Heading3"/>
    <w:rsid w:val="0019234F"/>
    <w:rPr>
      <w:rFonts w:ascii="Arial Bold" w:hAnsi="Arial Bold"/>
      <w:b/>
      <w:sz w:val="24"/>
      <w:szCs w:val="24"/>
      <w:lang w:val="fr-CA" w:eastAsia="en-US"/>
    </w:rPr>
  </w:style>
  <w:style w:type="numbering" w:customStyle="1" w:styleId="CSASHeadings">
    <w:name w:val="CSAS Headings"/>
    <w:uiPriority w:val="99"/>
    <w:rsid w:val="00027096"/>
    <w:pPr>
      <w:numPr>
        <w:numId w:val="2"/>
      </w:numPr>
    </w:pPr>
  </w:style>
  <w:style w:type="character" w:customStyle="1" w:styleId="Heading5Char">
    <w:name w:val="Heading 5 Char"/>
    <w:link w:val="Heading5"/>
    <w:rsid w:val="004F1348"/>
    <w:rPr>
      <w:rFonts w:ascii="Arial" w:hAnsi="Arial"/>
      <w:bCs/>
      <w:i/>
      <w:iCs/>
      <w:sz w:val="22"/>
      <w:szCs w:val="26"/>
      <w:lang w:val="en-US" w:eastAsia="en-US"/>
    </w:rPr>
  </w:style>
  <w:style w:type="character" w:styleId="LineNumber">
    <w:name w:val="line number"/>
    <w:basedOn w:val="DefaultParagraphFont"/>
    <w:semiHidden/>
    <w:rsid w:val="004F1348"/>
  </w:style>
  <w:style w:type="character" w:customStyle="1" w:styleId="TOC1Char">
    <w:name w:val="TOC 1 Char"/>
    <w:link w:val="TOC1"/>
    <w:uiPriority w:val="39"/>
    <w:rsid w:val="00FF1077"/>
    <w:rPr>
      <w:rFonts w:ascii="Arial" w:hAnsi="Arial"/>
      <w:caps/>
      <w:sz w:val="22"/>
      <w:lang w:val="en-US" w:eastAsia="en-US"/>
    </w:rPr>
  </w:style>
  <w:style w:type="character" w:customStyle="1" w:styleId="ToCForewordtitleChar">
    <w:name w:val="ToC &amp; Foreword (title) Char"/>
    <w:link w:val="ToCForewordtitle"/>
    <w:rsid w:val="004F1348"/>
    <w:rPr>
      <w:rFonts w:ascii="Arial Bold" w:hAnsi="Arial Bold"/>
      <w:b/>
      <w:bCs/>
      <w:sz w:val="22"/>
      <w:szCs w:val="22"/>
      <w:lang w:val="en-US" w:eastAsia="en-US"/>
    </w:rPr>
  </w:style>
  <w:style w:type="character" w:styleId="CommentReference">
    <w:name w:val="annotation reference"/>
    <w:basedOn w:val="DefaultParagraphFont"/>
    <w:uiPriority w:val="99"/>
    <w:semiHidden/>
    <w:unhideWhenUsed/>
    <w:rsid w:val="00A31F81"/>
    <w:rPr>
      <w:sz w:val="18"/>
      <w:szCs w:val="18"/>
    </w:rPr>
  </w:style>
  <w:style w:type="paragraph" w:styleId="CommentText">
    <w:name w:val="annotation text"/>
    <w:basedOn w:val="Normal"/>
    <w:link w:val="CommentTextChar"/>
    <w:uiPriority w:val="99"/>
    <w:semiHidden/>
    <w:unhideWhenUsed/>
    <w:rsid w:val="00A31F81"/>
    <w:pPr>
      <w:spacing w:before="0" w:after="0"/>
    </w:pPr>
    <w:rPr>
      <w:rFonts w:ascii="Times New Roman" w:eastAsiaTheme="minorEastAsia" w:hAnsi="Times New Roman" w:cstheme="minorBidi"/>
      <w:sz w:val="24"/>
      <w:szCs w:val="24"/>
    </w:rPr>
  </w:style>
  <w:style w:type="character" w:customStyle="1" w:styleId="CommentTextChar">
    <w:name w:val="Comment Text Char"/>
    <w:basedOn w:val="DefaultParagraphFont"/>
    <w:link w:val="CommentText"/>
    <w:uiPriority w:val="99"/>
    <w:semiHidden/>
    <w:rsid w:val="00A31F81"/>
    <w:rPr>
      <w:rFonts w:eastAsiaTheme="minorEastAsia" w:cstheme="minorBidi"/>
      <w:sz w:val="24"/>
      <w:szCs w:val="24"/>
      <w:lang w:val="en-US" w:eastAsia="en-US"/>
    </w:rPr>
  </w:style>
  <w:style w:type="paragraph" w:styleId="ListParagraph">
    <w:name w:val="List Paragraph"/>
    <w:basedOn w:val="Normal"/>
    <w:uiPriority w:val="34"/>
    <w:qFormat/>
    <w:rsid w:val="009A48C3"/>
    <w:pPr>
      <w:ind w:left="720"/>
      <w:contextualSpacing/>
    </w:pPr>
  </w:style>
  <w:style w:type="character" w:styleId="PageNumber">
    <w:name w:val="page number"/>
    <w:basedOn w:val="DefaultParagraphFont"/>
    <w:semiHidden/>
    <w:unhideWhenUsed/>
    <w:rsid w:val="008E7357"/>
  </w:style>
  <w:style w:type="character" w:styleId="PlaceholderText">
    <w:name w:val="Placeholder Text"/>
    <w:basedOn w:val="DefaultParagraphFont"/>
    <w:uiPriority w:val="99"/>
    <w:semiHidden/>
    <w:rsid w:val="00EA0709"/>
    <w:rPr>
      <w:color w:val="808080"/>
    </w:rPr>
  </w:style>
  <w:style w:type="paragraph" w:styleId="CommentSubject">
    <w:name w:val="annotation subject"/>
    <w:basedOn w:val="CommentText"/>
    <w:next w:val="CommentText"/>
    <w:link w:val="CommentSubjectChar"/>
    <w:semiHidden/>
    <w:unhideWhenUsed/>
    <w:rsid w:val="00BC281E"/>
    <w:pPr>
      <w:spacing w:before="120" w:after="120"/>
    </w:pPr>
    <w:rPr>
      <w:rFonts w:ascii="Arial" w:eastAsia="Times New Roman" w:hAnsi="Arial" w:cs="Times New Roman"/>
      <w:b/>
      <w:bCs/>
      <w:sz w:val="20"/>
      <w:szCs w:val="20"/>
    </w:rPr>
  </w:style>
  <w:style w:type="character" w:customStyle="1" w:styleId="CommentSubjectChar">
    <w:name w:val="Comment Subject Char"/>
    <w:basedOn w:val="CommentTextChar"/>
    <w:link w:val="CommentSubject"/>
    <w:semiHidden/>
    <w:rsid w:val="00BC281E"/>
    <w:rPr>
      <w:rFonts w:ascii="Arial" w:eastAsiaTheme="minorEastAsia" w:hAnsi="Arial" w:cstheme="minorBidi"/>
      <w:b/>
      <w:bCs/>
      <w:sz w:val="24"/>
      <w:szCs w:val="24"/>
      <w:lang w:val="en-US" w:eastAsia="en-US"/>
    </w:rPr>
  </w:style>
  <w:style w:type="paragraph" w:styleId="NormalWeb">
    <w:name w:val="Normal (Web)"/>
    <w:basedOn w:val="Normal"/>
    <w:uiPriority w:val="99"/>
    <w:unhideWhenUsed/>
    <w:rsid w:val="00CB1929"/>
    <w:pPr>
      <w:spacing w:before="100" w:beforeAutospacing="1" w:after="100" w:afterAutospacing="1"/>
    </w:pPr>
    <w:rPr>
      <w:rFonts w:ascii="Times" w:hAnsi="Times"/>
      <w:sz w:val="20"/>
    </w:rPr>
  </w:style>
  <w:style w:type="paragraph" w:styleId="Revision">
    <w:name w:val="Revision"/>
    <w:hidden/>
    <w:uiPriority w:val="99"/>
    <w:semiHidden/>
    <w:rsid w:val="00AE6898"/>
    <w:rPr>
      <w:rFonts w:ascii="Arial" w:hAnsi="Arial"/>
      <w:sz w:val="22"/>
      <w:lang w:val="en-US" w:eastAsia="en-US"/>
    </w:rPr>
  </w:style>
  <w:style w:type="paragraph" w:styleId="Caption">
    <w:name w:val="caption"/>
    <w:basedOn w:val="Normal"/>
    <w:next w:val="Normal"/>
    <w:autoRedefine/>
    <w:uiPriority w:val="35"/>
    <w:unhideWhenUsed/>
    <w:qFormat/>
    <w:rsid w:val="00A206A8"/>
    <w:pPr>
      <w:spacing w:before="0" w:after="200"/>
    </w:pPr>
    <w:rPr>
      <w:sz w:val="20"/>
    </w:rPr>
  </w:style>
  <w:style w:type="paragraph" w:styleId="TableofFigures">
    <w:name w:val="table of figures"/>
    <w:basedOn w:val="Normal"/>
    <w:next w:val="Normal"/>
    <w:uiPriority w:val="99"/>
    <w:unhideWhenUsed/>
    <w:rsid w:val="00951C33"/>
    <w:pPr>
      <w:ind w:left="440" w:hanging="440"/>
    </w:pPr>
  </w:style>
  <w:style w:type="table" w:customStyle="1" w:styleId="GridTable1Light1">
    <w:name w:val="Grid Table 1 Light1"/>
    <w:basedOn w:val="TableNormal"/>
    <w:uiPriority w:val="46"/>
    <w:rsid w:val="00100DBA"/>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10">
    <w:name w:val="Grid Table 1 Light1"/>
    <w:basedOn w:val="TableNormal"/>
    <w:uiPriority w:val="46"/>
    <w:rsid w:val="000B496A"/>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rsid w:val="004445A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4445AB"/>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TDisplayEquation">
    <w:name w:val="MTDisplayEquation"/>
    <w:basedOn w:val="Normal"/>
    <w:next w:val="Normal"/>
    <w:rsid w:val="00B40098"/>
    <w:pPr>
      <w:tabs>
        <w:tab w:val="center" w:pos="4680"/>
        <w:tab w:val="right" w:pos="9360"/>
      </w:tabs>
      <w:spacing w:line="360" w:lineRule="auto"/>
    </w:pPr>
  </w:style>
  <w:style w:type="character" w:customStyle="1" w:styleId="MTEquationSection">
    <w:name w:val="MTEquationSection"/>
    <w:basedOn w:val="DefaultParagraphFont"/>
    <w:rsid w:val="002A259D"/>
    <w:rPr>
      <w:vanish/>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24660">
      <w:bodyDiv w:val="1"/>
      <w:marLeft w:val="0"/>
      <w:marRight w:val="0"/>
      <w:marTop w:val="0"/>
      <w:marBottom w:val="0"/>
      <w:divBdr>
        <w:top w:val="none" w:sz="0" w:space="0" w:color="auto"/>
        <w:left w:val="none" w:sz="0" w:space="0" w:color="auto"/>
        <w:bottom w:val="none" w:sz="0" w:space="0" w:color="auto"/>
        <w:right w:val="none" w:sz="0" w:space="0" w:color="auto"/>
      </w:divBdr>
    </w:div>
    <w:div w:id="107892084">
      <w:bodyDiv w:val="1"/>
      <w:marLeft w:val="0"/>
      <w:marRight w:val="0"/>
      <w:marTop w:val="0"/>
      <w:marBottom w:val="0"/>
      <w:divBdr>
        <w:top w:val="none" w:sz="0" w:space="0" w:color="auto"/>
        <w:left w:val="none" w:sz="0" w:space="0" w:color="auto"/>
        <w:bottom w:val="none" w:sz="0" w:space="0" w:color="auto"/>
        <w:right w:val="none" w:sz="0" w:space="0" w:color="auto"/>
      </w:divBdr>
      <w:divsChild>
        <w:div w:id="498421722">
          <w:marLeft w:val="0"/>
          <w:marRight w:val="0"/>
          <w:marTop w:val="0"/>
          <w:marBottom w:val="0"/>
          <w:divBdr>
            <w:top w:val="none" w:sz="0" w:space="0" w:color="auto"/>
            <w:left w:val="none" w:sz="0" w:space="0" w:color="auto"/>
            <w:bottom w:val="none" w:sz="0" w:space="0" w:color="auto"/>
            <w:right w:val="none" w:sz="0" w:space="0" w:color="auto"/>
          </w:divBdr>
          <w:divsChild>
            <w:div w:id="534511927">
              <w:marLeft w:val="0"/>
              <w:marRight w:val="0"/>
              <w:marTop w:val="0"/>
              <w:marBottom w:val="0"/>
              <w:divBdr>
                <w:top w:val="none" w:sz="0" w:space="0" w:color="auto"/>
                <w:left w:val="none" w:sz="0" w:space="0" w:color="auto"/>
                <w:bottom w:val="none" w:sz="0" w:space="0" w:color="auto"/>
                <w:right w:val="none" w:sz="0" w:space="0" w:color="auto"/>
              </w:divBdr>
              <w:divsChild>
                <w:div w:id="512494083">
                  <w:marLeft w:val="0"/>
                  <w:marRight w:val="0"/>
                  <w:marTop w:val="0"/>
                  <w:marBottom w:val="0"/>
                  <w:divBdr>
                    <w:top w:val="none" w:sz="0" w:space="0" w:color="auto"/>
                    <w:left w:val="none" w:sz="0" w:space="0" w:color="auto"/>
                    <w:bottom w:val="none" w:sz="0" w:space="0" w:color="auto"/>
                    <w:right w:val="none" w:sz="0" w:space="0" w:color="auto"/>
                  </w:divBdr>
                  <w:divsChild>
                    <w:div w:id="128989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378525">
      <w:bodyDiv w:val="1"/>
      <w:marLeft w:val="0"/>
      <w:marRight w:val="0"/>
      <w:marTop w:val="0"/>
      <w:marBottom w:val="0"/>
      <w:divBdr>
        <w:top w:val="none" w:sz="0" w:space="0" w:color="auto"/>
        <w:left w:val="none" w:sz="0" w:space="0" w:color="auto"/>
        <w:bottom w:val="none" w:sz="0" w:space="0" w:color="auto"/>
        <w:right w:val="none" w:sz="0" w:space="0" w:color="auto"/>
      </w:divBdr>
    </w:div>
    <w:div w:id="451631168">
      <w:bodyDiv w:val="1"/>
      <w:marLeft w:val="0"/>
      <w:marRight w:val="0"/>
      <w:marTop w:val="0"/>
      <w:marBottom w:val="0"/>
      <w:divBdr>
        <w:top w:val="none" w:sz="0" w:space="0" w:color="auto"/>
        <w:left w:val="none" w:sz="0" w:space="0" w:color="auto"/>
        <w:bottom w:val="none" w:sz="0" w:space="0" w:color="auto"/>
        <w:right w:val="none" w:sz="0" w:space="0" w:color="auto"/>
      </w:divBdr>
    </w:div>
    <w:div w:id="521163368">
      <w:bodyDiv w:val="1"/>
      <w:marLeft w:val="0"/>
      <w:marRight w:val="0"/>
      <w:marTop w:val="0"/>
      <w:marBottom w:val="0"/>
      <w:divBdr>
        <w:top w:val="none" w:sz="0" w:space="0" w:color="auto"/>
        <w:left w:val="none" w:sz="0" w:space="0" w:color="auto"/>
        <w:bottom w:val="none" w:sz="0" w:space="0" w:color="auto"/>
        <w:right w:val="none" w:sz="0" w:space="0" w:color="auto"/>
      </w:divBdr>
    </w:div>
    <w:div w:id="550389201">
      <w:bodyDiv w:val="1"/>
      <w:marLeft w:val="0"/>
      <w:marRight w:val="0"/>
      <w:marTop w:val="0"/>
      <w:marBottom w:val="0"/>
      <w:divBdr>
        <w:top w:val="none" w:sz="0" w:space="0" w:color="auto"/>
        <w:left w:val="none" w:sz="0" w:space="0" w:color="auto"/>
        <w:bottom w:val="none" w:sz="0" w:space="0" w:color="auto"/>
        <w:right w:val="none" w:sz="0" w:space="0" w:color="auto"/>
      </w:divBdr>
    </w:div>
    <w:div w:id="766463195">
      <w:bodyDiv w:val="1"/>
      <w:marLeft w:val="0"/>
      <w:marRight w:val="0"/>
      <w:marTop w:val="0"/>
      <w:marBottom w:val="0"/>
      <w:divBdr>
        <w:top w:val="none" w:sz="0" w:space="0" w:color="auto"/>
        <w:left w:val="none" w:sz="0" w:space="0" w:color="auto"/>
        <w:bottom w:val="none" w:sz="0" w:space="0" w:color="auto"/>
        <w:right w:val="none" w:sz="0" w:space="0" w:color="auto"/>
      </w:divBdr>
    </w:div>
    <w:div w:id="939289248">
      <w:bodyDiv w:val="1"/>
      <w:marLeft w:val="0"/>
      <w:marRight w:val="0"/>
      <w:marTop w:val="0"/>
      <w:marBottom w:val="0"/>
      <w:divBdr>
        <w:top w:val="none" w:sz="0" w:space="0" w:color="auto"/>
        <w:left w:val="none" w:sz="0" w:space="0" w:color="auto"/>
        <w:bottom w:val="none" w:sz="0" w:space="0" w:color="auto"/>
        <w:right w:val="none" w:sz="0" w:space="0" w:color="auto"/>
      </w:divBdr>
    </w:div>
    <w:div w:id="971517583">
      <w:bodyDiv w:val="1"/>
      <w:marLeft w:val="0"/>
      <w:marRight w:val="0"/>
      <w:marTop w:val="0"/>
      <w:marBottom w:val="0"/>
      <w:divBdr>
        <w:top w:val="none" w:sz="0" w:space="0" w:color="auto"/>
        <w:left w:val="none" w:sz="0" w:space="0" w:color="auto"/>
        <w:bottom w:val="none" w:sz="0" w:space="0" w:color="auto"/>
        <w:right w:val="none" w:sz="0" w:space="0" w:color="auto"/>
      </w:divBdr>
    </w:div>
    <w:div w:id="1200778668">
      <w:bodyDiv w:val="1"/>
      <w:marLeft w:val="0"/>
      <w:marRight w:val="0"/>
      <w:marTop w:val="0"/>
      <w:marBottom w:val="0"/>
      <w:divBdr>
        <w:top w:val="none" w:sz="0" w:space="0" w:color="auto"/>
        <w:left w:val="none" w:sz="0" w:space="0" w:color="auto"/>
        <w:bottom w:val="none" w:sz="0" w:space="0" w:color="auto"/>
        <w:right w:val="none" w:sz="0" w:space="0" w:color="auto"/>
      </w:divBdr>
      <w:divsChild>
        <w:div w:id="1259219869">
          <w:marLeft w:val="0"/>
          <w:marRight w:val="0"/>
          <w:marTop w:val="0"/>
          <w:marBottom w:val="0"/>
          <w:divBdr>
            <w:top w:val="none" w:sz="0" w:space="0" w:color="auto"/>
            <w:left w:val="none" w:sz="0" w:space="0" w:color="auto"/>
            <w:bottom w:val="none" w:sz="0" w:space="0" w:color="auto"/>
            <w:right w:val="none" w:sz="0" w:space="0" w:color="auto"/>
          </w:divBdr>
          <w:divsChild>
            <w:div w:id="1857772856">
              <w:marLeft w:val="0"/>
              <w:marRight w:val="0"/>
              <w:marTop w:val="0"/>
              <w:marBottom w:val="0"/>
              <w:divBdr>
                <w:top w:val="none" w:sz="0" w:space="0" w:color="auto"/>
                <w:left w:val="none" w:sz="0" w:space="0" w:color="auto"/>
                <w:bottom w:val="none" w:sz="0" w:space="0" w:color="auto"/>
                <w:right w:val="none" w:sz="0" w:space="0" w:color="auto"/>
              </w:divBdr>
              <w:divsChild>
                <w:div w:id="991833698">
                  <w:marLeft w:val="0"/>
                  <w:marRight w:val="0"/>
                  <w:marTop w:val="0"/>
                  <w:marBottom w:val="0"/>
                  <w:divBdr>
                    <w:top w:val="none" w:sz="0" w:space="0" w:color="auto"/>
                    <w:left w:val="none" w:sz="0" w:space="0" w:color="auto"/>
                    <w:bottom w:val="none" w:sz="0" w:space="0" w:color="auto"/>
                    <w:right w:val="none" w:sz="0" w:space="0" w:color="auto"/>
                  </w:divBdr>
                  <w:divsChild>
                    <w:div w:id="20676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997213">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600138723">
      <w:bodyDiv w:val="1"/>
      <w:marLeft w:val="0"/>
      <w:marRight w:val="0"/>
      <w:marTop w:val="0"/>
      <w:marBottom w:val="0"/>
      <w:divBdr>
        <w:top w:val="none" w:sz="0" w:space="0" w:color="auto"/>
        <w:left w:val="none" w:sz="0" w:space="0" w:color="auto"/>
        <w:bottom w:val="none" w:sz="0" w:space="0" w:color="auto"/>
        <w:right w:val="none" w:sz="0" w:space="0" w:color="auto"/>
      </w:divBdr>
      <w:divsChild>
        <w:div w:id="1068500931">
          <w:marLeft w:val="0"/>
          <w:marRight w:val="0"/>
          <w:marTop w:val="0"/>
          <w:marBottom w:val="0"/>
          <w:divBdr>
            <w:top w:val="none" w:sz="0" w:space="0" w:color="auto"/>
            <w:left w:val="none" w:sz="0" w:space="0" w:color="auto"/>
            <w:bottom w:val="none" w:sz="0" w:space="0" w:color="auto"/>
            <w:right w:val="none" w:sz="0" w:space="0" w:color="auto"/>
          </w:divBdr>
          <w:divsChild>
            <w:div w:id="85150650">
              <w:marLeft w:val="0"/>
              <w:marRight w:val="0"/>
              <w:marTop w:val="0"/>
              <w:marBottom w:val="0"/>
              <w:divBdr>
                <w:top w:val="none" w:sz="0" w:space="0" w:color="auto"/>
                <w:left w:val="none" w:sz="0" w:space="0" w:color="auto"/>
                <w:bottom w:val="none" w:sz="0" w:space="0" w:color="auto"/>
                <w:right w:val="none" w:sz="0" w:space="0" w:color="auto"/>
              </w:divBdr>
              <w:divsChild>
                <w:div w:id="1329676586">
                  <w:marLeft w:val="0"/>
                  <w:marRight w:val="0"/>
                  <w:marTop w:val="0"/>
                  <w:marBottom w:val="0"/>
                  <w:divBdr>
                    <w:top w:val="none" w:sz="0" w:space="0" w:color="auto"/>
                    <w:left w:val="none" w:sz="0" w:space="0" w:color="auto"/>
                    <w:bottom w:val="none" w:sz="0" w:space="0" w:color="auto"/>
                    <w:right w:val="none" w:sz="0" w:space="0" w:color="auto"/>
                  </w:divBdr>
                  <w:divsChild>
                    <w:div w:id="88815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897355">
      <w:bodyDiv w:val="1"/>
      <w:marLeft w:val="0"/>
      <w:marRight w:val="0"/>
      <w:marTop w:val="0"/>
      <w:marBottom w:val="0"/>
      <w:divBdr>
        <w:top w:val="none" w:sz="0" w:space="0" w:color="auto"/>
        <w:left w:val="none" w:sz="0" w:space="0" w:color="auto"/>
        <w:bottom w:val="none" w:sz="0" w:space="0" w:color="auto"/>
        <w:right w:val="none" w:sz="0" w:space="0" w:color="auto"/>
      </w:divBdr>
    </w:div>
    <w:div w:id="1771926588">
      <w:bodyDiv w:val="1"/>
      <w:marLeft w:val="0"/>
      <w:marRight w:val="0"/>
      <w:marTop w:val="0"/>
      <w:marBottom w:val="0"/>
      <w:divBdr>
        <w:top w:val="none" w:sz="0" w:space="0" w:color="auto"/>
        <w:left w:val="none" w:sz="0" w:space="0" w:color="auto"/>
        <w:bottom w:val="none" w:sz="0" w:space="0" w:color="auto"/>
        <w:right w:val="none" w:sz="0" w:space="0" w:color="auto"/>
      </w:divBdr>
    </w:div>
    <w:div w:id="1821076585">
      <w:bodyDiv w:val="1"/>
      <w:marLeft w:val="0"/>
      <w:marRight w:val="0"/>
      <w:marTop w:val="0"/>
      <w:marBottom w:val="0"/>
      <w:divBdr>
        <w:top w:val="none" w:sz="0" w:space="0" w:color="auto"/>
        <w:left w:val="none" w:sz="0" w:space="0" w:color="auto"/>
        <w:bottom w:val="none" w:sz="0" w:space="0" w:color="auto"/>
        <w:right w:val="none" w:sz="0" w:space="0" w:color="auto"/>
      </w:divBdr>
    </w:div>
    <w:div w:id="1879465148">
      <w:bodyDiv w:val="1"/>
      <w:marLeft w:val="0"/>
      <w:marRight w:val="0"/>
      <w:marTop w:val="0"/>
      <w:marBottom w:val="0"/>
      <w:divBdr>
        <w:top w:val="none" w:sz="0" w:space="0" w:color="auto"/>
        <w:left w:val="none" w:sz="0" w:space="0" w:color="auto"/>
        <w:bottom w:val="none" w:sz="0" w:space="0" w:color="auto"/>
        <w:right w:val="none" w:sz="0" w:space="0" w:color="auto"/>
      </w:divBdr>
    </w:div>
    <w:div w:id="1885555683">
      <w:bodyDiv w:val="1"/>
      <w:marLeft w:val="0"/>
      <w:marRight w:val="0"/>
      <w:marTop w:val="0"/>
      <w:marBottom w:val="0"/>
      <w:divBdr>
        <w:top w:val="none" w:sz="0" w:space="0" w:color="auto"/>
        <w:left w:val="none" w:sz="0" w:space="0" w:color="auto"/>
        <w:bottom w:val="none" w:sz="0" w:space="0" w:color="auto"/>
        <w:right w:val="none" w:sz="0" w:space="0" w:color="auto"/>
      </w:divBdr>
      <w:divsChild>
        <w:div w:id="1852716455">
          <w:marLeft w:val="0"/>
          <w:marRight w:val="0"/>
          <w:marTop w:val="0"/>
          <w:marBottom w:val="0"/>
          <w:divBdr>
            <w:top w:val="none" w:sz="0" w:space="0" w:color="auto"/>
            <w:left w:val="none" w:sz="0" w:space="0" w:color="auto"/>
            <w:bottom w:val="none" w:sz="0" w:space="0" w:color="auto"/>
            <w:right w:val="none" w:sz="0" w:space="0" w:color="auto"/>
          </w:divBdr>
          <w:divsChild>
            <w:div w:id="878468676">
              <w:marLeft w:val="0"/>
              <w:marRight w:val="0"/>
              <w:marTop w:val="0"/>
              <w:marBottom w:val="0"/>
              <w:divBdr>
                <w:top w:val="none" w:sz="0" w:space="0" w:color="auto"/>
                <w:left w:val="none" w:sz="0" w:space="0" w:color="auto"/>
                <w:bottom w:val="none" w:sz="0" w:space="0" w:color="auto"/>
                <w:right w:val="none" w:sz="0" w:space="0" w:color="auto"/>
              </w:divBdr>
              <w:divsChild>
                <w:div w:id="1974408909">
                  <w:marLeft w:val="0"/>
                  <w:marRight w:val="0"/>
                  <w:marTop w:val="0"/>
                  <w:marBottom w:val="0"/>
                  <w:divBdr>
                    <w:top w:val="none" w:sz="0" w:space="0" w:color="auto"/>
                    <w:left w:val="none" w:sz="0" w:space="0" w:color="auto"/>
                    <w:bottom w:val="none" w:sz="0" w:space="0" w:color="auto"/>
                    <w:right w:val="none" w:sz="0" w:space="0" w:color="auto"/>
                  </w:divBdr>
                  <w:divsChild>
                    <w:div w:id="99977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99.emf"/><Relationship Id="rId143" Type="http://schemas.openxmlformats.org/officeDocument/2006/relationships/header" Target="header3.xml"/><Relationship Id="rId144" Type="http://schemas.openxmlformats.org/officeDocument/2006/relationships/footer" Target="footer5.xml"/><Relationship Id="rId145" Type="http://schemas.openxmlformats.org/officeDocument/2006/relationships/image" Target="media/image100.emf"/><Relationship Id="rId146" Type="http://schemas.openxmlformats.org/officeDocument/2006/relationships/image" Target="media/image101.emf"/><Relationship Id="rId147" Type="http://schemas.openxmlformats.org/officeDocument/2006/relationships/image" Target="media/image102.emf"/><Relationship Id="rId148" Type="http://schemas.openxmlformats.org/officeDocument/2006/relationships/image" Target="media/image103.emf"/><Relationship Id="rId149" Type="http://schemas.openxmlformats.org/officeDocument/2006/relationships/image" Target="media/image104.emf"/><Relationship Id="rId180" Type="http://schemas.openxmlformats.org/officeDocument/2006/relationships/image" Target="media/image132.emf"/><Relationship Id="rId181" Type="http://schemas.openxmlformats.org/officeDocument/2006/relationships/image" Target="media/image133.emf"/><Relationship Id="rId182" Type="http://schemas.openxmlformats.org/officeDocument/2006/relationships/image" Target="media/image134.emf"/><Relationship Id="rId40" Type="http://schemas.openxmlformats.org/officeDocument/2006/relationships/image" Target="media/image24.emf"/><Relationship Id="rId41" Type="http://schemas.openxmlformats.org/officeDocument/2006/relationships/oleObject" Target="embeddings/oleObject4.bin"/><Relationship Id="rId42" Type="http://schemas.openxmlformats.org/officeDocument/2006/relationships/oleObject" Target="embeddings/oleObject5.bin"/><Relationship Id="rId43" Type="http://schemas.openxmlformats.org/officeDocument/2006/relationships/image" Target="media/image25.emf"/><Relationship Id="rId44" Type="http://schemas.openxmlformats.org/officeDocument/2006/relationships/oleObject" Target="embeddings/oleObject6.bin"/><Relationship Id="rId45" Type="http://schemas.openxmlformats.org/officeDocument/2006/relationships/image" Target="media/image26.emf"/><Relationship Id="rId46" Type="http://schemas.openxmlformats.org/officeDocument/2006/relationships/oleObject" Target="embeddings/oleObject7.bin"/><Relationship Id="rId47" Type="http://schemas.openxmlformats.org/officeDocument/2006/relationships/image" Target="media/image27.emf"/><Relationship Id="rId48" Type="http://schemas.openxmlformats.org/officeDocument/2006/relationships/oleObject" Target="embeddings/oleObject8.bin"/><Relationship Id="rId49" Type="http://schemas.openxmlformats.org/officeDocument/2006/relationships/image" Target="media/image28.emf"/><Relationship Id="rId183" Type="http://schemas.openxmlformats.org/officeDocument/2006/relationships/image" Target="media/image135.emf"/><Relationship Id="rId184" Type="http://schemas.openxmlformats.org/officeDocument/2006/relationships/image" Target="media/image136.emf"/><Relationship Id="rId185" Type="http://schemas.openxmlformats.org/officeDocument/2006/relationships/image" Target="media/image137.emf"/><Relationship Id="rId186" Type="http://schemas.openxmlformats.org/officeDocument/2006/relationships/image" Target="media/image138.emf"/><Relationship Id="rId187" Type="http://schemas.openxmlformats.org/officeDocument/2006/relationships/image" Target="media/image139.emf"/><Relationship Id="rId188" Type="http://schemas.openxmlformats.org/officeDocument/2006/relationships/image" Target="media/image140.emf"/><Relationship Id="rId189" Type="http://schemas.openxmlformats.org/officeDocument/2006/relationships/image" Target="media/image141.emf"/><Relationship Id="rId220" Type="http://schemas.openxmlformats.org/officeDocument/2006/relationships/image" Target="media/image172.emf"/><Relationship Id="rId221" Type="http://schemas.openxmlformats.org/officeDocument/2006/relationships/fontTable" Target="fontTable.xml"/><Relationship Id="rId222" Type="http://schemas.openxmlformats.org/officeDocument/2006/relationships/theme" Target="theme/theme1.xml"/><Relationship Id="rId80" Type="http://schemas.openxmlformats.org/officeDocument/2006/relationships/image" Target="media/image49.emf"/><Relationship Id="rId81" Type="http://schemas.openxmlformats.org/officeDocument/2006/relationships/image" Target="media/image50.emf"/><Relationship Id="rId82" Type="http://schemas.openxmlformats.org/officeDocument/2006/relationships/image" Target="media/image51.emf"/><Relationship Id="rId83" Type="http://schemas.openxmlformats.org/officeDocument/2006/relationships/image" Target="media/image52.emf"/><Relationship Id="rId84" Type="http://schemas.openxmlformats.org/officeDocument/2006/relationships/image" Target="media/image53.emf"/><Relationship Id="rId85" Type="http://schemas.openxmlformats.org/officeDocument/2006/relationships/image" Target="media/image54.emf"/><Relationship Id="rId86" Type="http://schemas.openxmlformats.org/officeDocument/2006/relationships/image" Target="media/image55.emf"/><Relationship Id="rId87" Type="http://schemas.openxmlformats.org/officeDocument/2006/relationships/image" Target="media/image56.emf"/><Relationship Id="rId88" Type="http://schemas.openxmlformats.org/officeDocument/2006/relationships/image" Target="media/image57.emf"/><Relationship Id="rId89" Type="http://schemas.openxmlformats.org/officeDocument/2006/relationships/image" Target="media/image58.emf"/><Relationship Id="rId110" Type="http://schemas.openxmlformats.org/officeDocument/2006/relationships/oleObject" Target="embeddings/oleObject25.bin"/><Relationship Id="rId111" Type="http://schemas.openxmlformats.org/officeDocument/2006/relationships/image" Target="media/image73.emf"/><Relationship Id="rId112" Type="http://schemas.openxmlformats.org/officeDocument/2006/relationships/oleObject" Target="embeddings/oleObject26.bin"/><Relationship Id="rId113" Type="http://schemas.openxmlformats.org/officeDocument/2006/relationships/image" Target="media/image74.emf"/><Relationship Id="rId114" Type="http://schemas.openxmlformats.org/officeDocument/2006/relationships/oleObject" Target="embeddings/oleObject27.bin"/><Relationship Id="rId115" Type="http://schemas.openxmlformats.org/officeDocument/2006/relationships/image" Target="media/image75.emf"/><Relationship Id="rId116" Type="http://schemas.openxmlformats.org/officeDocument/2006/relationships/oleObject" Target="embeddings/oleObject28.bin"/><Relationship Id="rId117" Type="http://schemas.openxmlformats.org/officeDocument/2006/relationships/image" Target="media/image76.emf"/><Relationship Id="rId118" Type="http://schemas.openxmlformats.org/officeDocument/2006/relationships/image" Target="media/image77.emf"/><Relationship Id="rId119" Type="http://schemas.openxmlformats.org/officeDocument/2006/relationships/image" Target="media/image78.emf"/><Relationship Id="rId150" Type="http://schemas.openxmlformats.org/officeDocument/2006/relationships/image" Target="media/image105.emf"/><Relationship Id="rId151" Type="http://schemas.openxmlformats.org/officeDocument/2006/relationships/image" Target="media/image106.emf"/><Relationship Id="rId152" Type="http://schemas.openxmlformats.org/officeDocument/2006/relationships/image" Target="media/image107.emf"/><Relationship Id="rId10" Type="http://schemas.openxmlformats.org/officeDocument/2006/relationships/footer" Target="footer2.xml"/><Relationship Id="rId11" Type="http://schemas.openxmlformats.org/officeDocument/2006/relationships/hyperlink" Target="http://www.dfo-mpo.gc.ca/csas-sccs/" TargetMode="External"/><Relationship Id="rId12" Type="http://schemas.openxmlformats.org/officeDocument/2006/relationships/hyperlink" Target="mailto:csas-sccs@dfo-mpo.gc.ca" TargetMode="External"/><Relationship Id="rId13" Type="http://schemas.openxmlformats.org/officeDocument/2006/relationships/image" Target="media/image3.png"/><Relationship Id="rId14" Type="http://schemas.openxmlformats.org/officeDocument/2006/relationships/header" Target="header2.xml"/><Relationship Id="rId15" Type="http://schemas.openxmlformats.org/officeDocument/2006/relationships/footer" Target="footer3.xml"/><Relationship Id="rId16" Type="http://schemas.openxmlformats.org/officeDocument/2006/relationships/image" Target="media/image4.emf"/><Relationship Id="rId17" Type="http://schemas.openxmlformats.org/officeDocument/2006/relationships/image" Target="media/image5.emf"/><Relationship Id="rId18" Type="http://schemas.openxmlformats.org/officeDocument/2006/relationships/image" Target="media/image6.emf"/><Relationship Id="rId19" Type="http://schemas.openxmlformats.org/officeDocument/2006/relationships/image" Target="media/image7.emf"/><Relationship Id="rId153" Type="http://schemas.openxmlformats.org/officeDocument/2006/relationships/image" Target="media/image108.emf"/><Relationship Id="rId154" Type="http://schemas.openxmlformats.org/officeDocument/2006/relationships/image" Target="media/image109.emf"/><Relationship Id="rId155" Type="http://schemas.openxmlformats.org/officeDocument/2006/relationships/image" Target="media/image110.emf"/><Relationship Id="rId156" Type="http://schemas.openxmlformats.org/officeDocument/2006/relationships/image" Target="media/image111.emf"/><Relationship Id="rId157" Type="http://schemas.openxmlformats.org/officeDocument/2006/relationships/image" Target="media/image112.emf"/><Relationship Id="rId158" Type="http://schemas.openxmlformats.org/officeDocument/2006/relationships/oleObject" Target="embeddings/oleObject31.bin"/><Relationship Id="rId159" Type="http://schemas.openxmlformats.org/officeDocument/2006/relationships/image" Target="media/image113.emf"/><Relationship Id="rId190" Type="http://schemas.openxmlformats.org/officeDocument/2006/relationships/image" Target="media/image142.emf"/><Relationship Id="rId191" Type="http://schemas.openxmlformats.org/officeDocument/2006/relationships/image" Target="media/image143.emf"/><Relationship Id="rId192" Type="http://schemas.openxmlformats.org/officeDocument/2006/relationships/image" Target="media/image144.emf"/><Relationship Id="rId50" Type="http://schemas.openxmlformats.org/officeDocument/2006/relationships/oleObject" Target="embeddings/oleObject9.bin"/><Relationship Id="rId51" Type="http://schemas.openxmlformats.org/officeDocument/2006/relationships/image" Target="media/image29.emf"/><Relationship Id="rId52" Type="http://schemas.openxmlformats.org/officeDocument/2006/relationships/oleObject" Target="embeddings/oleObject10.bin"/><Relationship Id="rId53" Type="http://schemas.openxmlformats.org/officeDocument/2006/relationships/image" Target="media/image30.emf"/><Relationship Id="rId54" Type="http://schemas.openxmlformats.org/officeDocument/2006/relationships/image" Target="media/image31.emf"/><Relationship Id="rId55" Type="http://schemas.openxmlformats.org/officeDocument/2006/relationships/image" Target="media/image32.emf"/><Relationship Id="rId56" Type="http://schemas.openxmlformats.org/officeDocument/2006/relationships/oleObject" Target="embeddings/oleObject11.bin"/><Relationship Id="rId57" Type="http://schemas.openxmlformats.org/officeDocument/2006/relationships/image" Target="media/image33.emf"/><Relationship Id="rId58" Type="http://schemas.openxmlformats.org/officeDocument/2006/relationships/oleObject" Target="embeddings/oleObject12.bin"/><Relationship Id="rId59" Type="http://schemas.openxmlformats.org/officeDocument/2006/relationships/image" Target="media/image34.emf"/><Relationship Id="rId193" Type="http://schemas.openxmlformats.org/officeDocument/2006/relationships/image" Target="media/image145.emf"/><Relationship Id="rId194" Type="http://schemas.openxmlformats.org/officeDocument/2006/relationships/image" Target="media/image146.emf"/><Relationship Id="rId195" Type="http://schemas.openxmlformats.org/officeDocument/2006/relationships/image" Target="media/image147.emf"/><Relationship Id="rId196" Type="http://schemas.openxmlformats.org/officeDocument/2006/relationships/image" Target="media/image148.emf"/><Relationship Id="rId197" Type="http://schemas.openxmlformats.org/officeDocument/2006/relationships/image" Target="media/image149.emf"/><Relationship Id="rId198" Type="http://schemas.openxmlformats.org/officeDocument/2006/relationships/image" Target="media/image150.emf"/><Relationship Id="rId199" Type="http://schemas.openxmlformats.org/officeDocument/2006/relationships/image" Target="media/image151.emf"/><Relationship Id="rId90" Type="http://schemas.openxmlformats.org/officeDocument/2006/relationships/image" Target="media/image59.emf"/><Relationship Id="rId91" Type="http://schemas.openxmlformats.org/officeDocument/2006/relationships/image" Target="media/image60.emf"/><Relationship Id="rId92" Type="http://schemas.openxmlformats.org/officeDocument/2006/relationships/image" Target="media/image61.emf"/><Relationship Id="rId93" Type="http://schemas.openxmlformats.org/officeDocument/2006/relationships/image" Target="media/image62.emf"/><Relationship Id="rId94" Type="http://schemas.openxmlformats.org/officeDocument/2006/relationships/image" Target="media/image63.emf"/><Relationship Id="rId95" Type="http://schemas.openxmlformats.org/officeDocument/2006/relationships/image" Target="media/image64.emf"/><Relationship Id="rId96" Type="http://schemas.openxmlformats.org/officeDocument/2006/relationships/image" Target="media/image65.emf"/><Relationship Id="rId97" Type="http://schemas.openxmlformats.org/officeDocument/2006/relationships/image" Target="media/image66.emf"/><Relationship Id="rId98" Type="http://schemas.openxmlformats.org/officeDocument/2006/relationships/oleObject" Target="embeddings/oleObject19.bin"/><Relationship Id="rId99" Type="http://schemas.openxmlformats.org/officeDocument/2006/relationships/image" Target="media/image67.emf"/><Relationship Id="rId120" Type="http://schemas.openxmlformats.org/officeDocument/2006/relationships/image" Target="media/image79.emf"/><Relationship Id="rId121" Type="http://schemas.openxmlformats.org/officeDocument/2006/relationships/image" Target="media/image80.emf"/><Relationship Id="rId122" Type="http://schemas.openxmlformats.org/officeDocument/2006/relationships/oleObject" Target="embeddings/oleObject29.bin"/><Relationship Id="rId123" Type="http://schemas.openxmlformats.org/officeDocument/2006/relationships/image" Target="media/image81.emf"/><Relationship Id="rId124" Type="http://schemas.openxmlformats.org/officeDocument/2006/relationships/oleObject" Target="embeddings/oleObject30.bin"/><Relationship Id="rId125" Type="http://schemas.openxmlformats.org/officeDocument/2006/relationships/image" Target="media/image82.emf"/><Relationship Id="rId126" Type="http://schemas.openxmlformats.org/officeDocument/2006/relationships/image" Target="media/image83.emf"/><Relationship Id="rId127" Type="http://schemas.openxmlformats.org/officeDocument/2006/relationships/image" Target="media/image84.emf"/><Relationship Id="rId128" Type="http://schemas.openxmlformats.org/officeDocument/2006/relationships/image" Target="media/image85.emf"/><Relationship Id="rId129" Type="http://schemas.openxmlformats.org/officeDocument/2006/relationships/image" Target="media/image86.emf"/><Relationship Id="rId160" Type="http://schemas.openxmlformats.org/officeDocument/2006/relationships/oleObject" Target="embeddings/oleObject32.bin"/><Relationship Id="rId161" Type="http://schemas.openxmlformats.org/officeDocument/2006/relationships/image" Target="media/image114.emf"/><Relationship Id="rId162" Type="http://schemas.openxmlformats.org/officeDocument/2006/relationships/image" Target="media/image115.emf"/><Relationship Id="rId20" Type="http://schemas.openxmlformats.org/officeDocument/2006/relationships/image" Target="media/image8.emf"/><Relationship Id="rId21" Type="http://schemas.openxmlformats.org/officeDocument/2006/relationships/image" Target="media/image9.emf"/><Relationship Id="rId22" Type="http://schemas.openxmlformats.org/officeDocument/2006/relationships/image" Target="media/image10.emf"/><Relationship Id="rId23" Type="http://schemas.openxmlformats.org/officeDocument/2006/relationships/image" Target="media/image11.emf"/><Relationship Id="rId24" Type="http://schemas.openxmlformats.org/officeDocument/2006/relationships/image" Target="media/image12.emf"/><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footer" Target="footer4.xml"/><Relationship Id="rId28" Type="http://schemas.openxmlformats.org/officeDocument/2006/relationships/image" Target="media/image15.emf"/><Relationship Id="rId29" Type="http://schemas.openxmlformats.org/officeDocument/2006/relationships/image" Target="media/image16.emf"/><Relationship Id="rId163" Type="http://schemas.openxmlformats.org/officeDocument/2006/relationships/image" Target="media/image116.emf"/><Relationship Id="rId164" Type="http://schemas.openxmlformats.org/officeDocument/2006/relationships/image" Target="media/image117.emf"/><Relationship Id="rId165" Type="http://schemas.openxmlformats.org/officeDocument/2006/relationships/image" Target="media/image118.emf"/><Relationship Id="rId166" Type="http://schemas.openxmlformats.org/officeDocument/2006/relationships/image" Target="media/image119.emf"/><Relationship Id="rId167" Type="http://schemas.openxmlformats.org/officeDocument/2006/relationships/image" Target="media/image120.emf"/><Relationship Id="rId168" Type="http://schemas.openxmlformats.org/officeDocument/2006/relationships/image" Target="media/image121.emf"/><Relationship Id="rId169" Type="http://schemas.openxmlformats.org/officeDocument/2006/relationships/oleObject" Target="embeddings/oleObject33.bin"/><Relationship Id="rId200" Type="http://schemas.openxmlformats.org/officeDocument/2006/relationships/image" Target="media/image152.emf"/><Relationship Id="rId201" Type="http://schemas.openxmlformats.org/officeDocument/2006/relationships/image" Target="media/image153.emf"/><Relationship Id="rId202" Type="http://schemas.openxmlformats.org/officeDocument/2006/relationships/image" Target="media/image154.emf"/><Relationship Id="rId203" Type="http://schemas.openxmlformats.org/officeDocument/2006/relationships/image" Target="media/image155.emf"/><Relationship Id="rId60" Type="http://schemas.openxmlformats.org/officeDocument/2006/relationships/oleObject" Target="embeddings/oleObject13.bin"/><Relationship Id="rId61" Type="http://schemas.openxmlformats.org/officeDocument/2006/relationships/image" Target="media/image35.emf"/><Relationship Id="rId62" Type="http://schemas.openxmlformats.org/officeDocument/2006/relationships/oleObject" Target="embeddings/oleObject14.bin"/><Relationship Id="rId63" Type="http://schemas.openxmlformats.org/officeDocument/2006/relationships/image" Target="media/image36.emf"/><Relationship Id="rId64" Type="http://schemas.openxmlformats.org/officeDocument/2006/relationships/oleObject" Target="embeddings/oleObject15.bin"/><Relationship Id="rId65" Type="http://schemas.openxmlformats.org/officeDocument/2006/relationships/image" Target="media/image37.emf"/><Relationship Id="rId66" Type="http://schemas.openxmlformats.org/officeDocument/2006/relationships/image" Target="media/image38.emf"/><Relationship Id="rId67" Type="http://schemas.openxmlformats.org/officeDocument/2006/relationships/image" Target="media/image39.emf"/><Relationship Id="rId68" Type="http://schemas.openxmlformats.org/officeDocument/2006/relationships/oleObject" Target="embeddings/oleObject16.bin"/><Relationship Id="rId69" Type="http://schemas.openxmlformats.org/officeDocument/2006/relationships/image" Target="media/image40.emf"/><Relationship Id="rId204" Type="http://schemas.openxmlformats.org/officeDocument/2006/relationships/image" Target="media/image156.emf"/><Relationship Id="rId205" Type="http://schemas.openxmlformats.org/officeDocument/2006/relationships/image" Target="media/image157.emf"/><Relationship Id="rId206" Type="http://schemas.openxmlformats.org/officeDocument/2006/relationships/image" Target="media/image158.emf"/><Relationship Id="rId207" Type="http://schemas.openxmlformats.org/officeDocument/2006/relationships/image" Target="media/image159.emf"/><Relationship Id="rId208" Type="http://schemas.openxmlformats.org/officeDocument/2006/relationships/image" Target="media/image160.emf"/><Relationship Id="rId209" Type="http://schemas.openxmlformats.org/officeDocument/2006/relationships/image" Target="media/image161.emf"/><Relationship Id="rId130" Type="http://schemas.openxmlformats.org/officeDocument/2006/relationships/image" Target="media/image87.emf"/><Relationship Id="rId131" Type="http://schemas.openxmlformats.org/officeDocument/2006/relationships/image" Target="media/image88.emf"/><Relationship Id="rId132" Type="http://schemas.openxmlformats.org/officeDocument/2006/relationships/image" Target="media/image89.emf"/><Relationship Id="rId133" Type="http://schemas.openxmlformats.org/officeDocument/2006/relationships/image" Target="media/image90.emf"/><Relationship Id="rId134" Type="http://schemas.openxmlformats.org/officeDocument/2006/relationships/image" Target="media/image91.emf"/><Relationship Id="rId135" Type="http://schemas.openxmlformats.org/officeDocument/2006/relationships/image" Target="media/image92.emf"/><Relationship Id="rId136" Type="http://schemas.openxmlformats.org/officeDocument/2006/relationships/image" Target="media/image93.emf"/><Relationship Id="rId137" Type="http://schemas.openxmlformats.org/officeDocument/2006/relationships/image" Target="media/image94.emf"/><Relationship Id="rId138" Type="http://schemas.openxmlformats.org/officeDocument/2006/relationships/image" Target="media/image95.emf"/><Relationship Id="rId139" Type="http://schemas.openxmlformats.org/officeDocument/2006/relationships/image" Target="media/image96.wmf"/><Relationship Id="rId170" Type="http://schemas.openxmlformats.org/officeDocument/2006/relationships/image" Target="media/image122.emf"/><Relationship Id="rId171" Type="http://schemas.openxmlformats.org/officeDocument/2006/relationships/image" Target="media/image123.emf"/><Relationship Id="rId172" Type="http://schemas.openxmlformats.org/officeDocument/2006/relationships/image" Target="media/image124.emf"/><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emf"/><Relationship Id="rId33" Type="http://schemas.openxmlformats.org/officeDocument/2006/relationships/image" Target="media/image20.emf"/><Relationship Id="rId34" Type="http://schemas.openxmlformats.org/officeDocument/2006/relationships/image" Target="media/image21.emf"/><Relationship Id="rId35" Type="http://schemas.openxmlformats.org/officeDocument/2006/relationships/image" Target="media/image22.emf"/><Relationship Id="rId36" Type="http://schemas.openxmlformats.org/officeDocument/2006/relationships/oleObject" Target="embeddings/oleObject1.bin"/><Relationship Id="rId37" Type="http://schemas.openxmlformats.org/officeDocument/2006/relationships/oleObject" Target="embeddings/oleObject2.bin"/><Relationship Id="rId38" Type="http://schemas.openxmlformats.org/officeDocument/2006/relationships/image" Target="media/image23.emf"/><Relationship Id="rId39" Type="http://schemas.openxmlformats.org/officeDocument/2006/relationships/oleObject" Target="embeddings/oleObject3.bin"/><Relationship Id="rId173" Type="http://schemas.openxmlformats.org/officeDocument/2006/relationships/image" Target="media/image125.emf"/><Relationship Id="rId174" Type="http://schemas.openxmlformats.org/officeDocument/2006/relationships/image" Target="media/image126.emf"/><Relationship Id="rId175" Type="http://schemas.openxmlformats.org/officeDocument/2006/relationships/image" Target="media/image127.emf"/><Relationship Id="rId176" Type="http://schemas.openxmlformats.org/officeDocument/2006/relationships/image" Target="media/image128.emf"/><Relationship Id="rId177" Type="http://schemas.openxmlformats.org/officeDocument/2006/relationships/image" Target="media/image129.emf"/><Relationship Id="rId178" Type="http://schemas.openxmlformats.org/officeDocument/2006/relationships/image" Target="media/image130.emf"/><Relationship Id="rId179" Type="http://schemas.openxmlformats.org/officeDocument/2006/relationships/image" Target="media/image131.emf"/><Relationship Id="rId210" Type="http://schemas.openxmlformats.org/officeDocument/2006/relationships/image" Target="media/image162.emf"/><Relationship Id="rId211" Type="http://schemas.openxmlformats.org/officeDocument/2006/relationships/image" Target="media/image163.emf"/><Relationship Id="rId212" Type="http://schemas.openxmlformats.org/officeDocument/2006/relationships/image" Target="media/image164.emf"/><Relationship Id="rId213" Type="http://schemas.openxmlformats.org/officeDocument/2006/relationships/image" Target="media/image165.emf"/><Relationship Id="rId70" Type="http://schemas.openxmlformats.org/officeDocument/2006/relationships/oleObject" Target="embeddings/oleObject17.bin"/><Relationship Id="rId71" Type="http://schemas.openxmlformats.org/officeDocument/2006/relationships/image" Target="media/image41.emf"/><Relationship Id="rId72" Type="http://schemas.openxmlformats.org/officeDocument/2006/relationships/oleObject" Target="embeddings/oleObject18.bin"/><Relationship Id="rId73" Type="http://schemas.openxmlformats.org/officeDocument/2006/relationships/image" Target="media/image42.emf"/><Relationship Id="rId74" Type="http://schemas.openxmlformats.org/officeDocument/2006/relationships/image" Target="media/image43.emf"/><Relationship Id="rId75" Type="http://schemas.openxmlformats.org/officeDocument/2006/relationships/image" Target="media/image44.emf"/><Relationship Id="rId76" Type="http://schemas.openxmlformats.org/officeDocument/2006/relationships/image" Target="media/image45.emf"/><Relationship Id="rId77" Type="http://schemas.openxmlformats.org/officeDocument/2006/relationships/image" Target="media/image46.emf"/><Relationship Id="rId78" Type="http://schemas.openxmlformats.org/officeDocument/2006/relationships/image" Target="media/image47.emf"/><Relationship Id="rId79" Type="http://schemas.openxmlformats.org/officeDocument/2006/relationships/image" Target="media/image48.emf"/><Relationship Id="rId214" Type="http://schemas.openxmlformats.org/officeDocument/2006/relationships/image" Target="media/image166.emf"/><Relationship Id="rId215" Type="http://schemas.openxmlformats.org/officeDocument/2006/relationships/image" Target="media/image167.emf"/><Relationship Id="rId216" Type="http://schemas.openxmlformats.org/officeDocument/2006/relationships/image" Target="media/image168.emf"/><Relationship Id="rId217" Type="http://schemas.openxmlformats.org/officeDocument/2006/relationships/image" Target="media/image169.emf"/><Relationship Id="rId218" Type="http://schemas.openxmlformats.org/officeDocument/2006/relationships/image" Target="media/image170.emf"/><Relationship Id="rId219" Type="http://schemas.openxmlformats.org/officeDocument/2006/relationships/image" Target="media/image17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oleObject" Target="embeddings/oleObject20.bin"/><Relationship Id="rId101" Type="http://schemas.openxmlformats.org/officeDocument/2006/relationships/image" Target="media/image68.emf"/><Relationship Id="rId102" Type="http://schemas.openxmlformats.org/officeDocument/2006/relationships/oleObject" Target="embeddings/oleObject21.bin"/><Relationship Id="rId103" Type="http://schemas.openxmlformats.org/officeDocument/2006/relationships/image" Target="media/image69.emf"/><Relationship Id="rId104" Type="http://schemas.openxmlformats.org/officeDocument/2006/relationships/oleObject" Target="embeddings/oleObject22.bin"/><Relationship Id="rId105" Type="http://schemas.openxmlformats.org/officeDocument/2006/relationships/image" Target="media/image70.emf"/><Relationship Id="rId106" Type="http://schemas.openxmlformats.org/officeDocument/2006/relationships/oleObject" Target="embeddings/oleObject23.bin"/><Relationship Id="rId107" Type="http://schemas.openxmlformats.org/officeDocument/2006/relationships/image" Target="media/image71.emf"/><Relationship Id="rId108" Type="http://schemas.openxmlformats.org/officeDocument/2006/relationships/oleObject" Target="embeddings/oleObject24.bin"/><Relationship Id="rId109" Type="http://schemas.openxmlformats.org/officeDocument/2006/relationships/image" Target="media/image72.em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40" Type="http://schemas.openxmlformats.org/officeDocument/2006/relationships/image" Target="media/image97.emf"/><Relationship Id="rId141" Type="http://schemas.openxmlformats.org/officeDocument/2006/relationships/image" Target="media/image98.emf"/></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15CB2D-1941-3A49-AB1E-64E31F4B8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9950</Words>
  <Characters>56721</Characters>
  <Application>Microsoft Macintosh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Proceedings template</vt:lpstr>
    </vt:vector>
  </TitlesOfParts>
  <Company>DFO</Company>
  <LinksUpToDate>false</LinksUpToDate>
  <CharactersWithSpaces>66538</CharactersWithSpaces>
  <SharedDoc>false</SharedDoc>
  <HLinks>
    <vt:vector size="144" baseType="variant">
      <vt:variant>
        <vt:i4>6553707</vt:i4>
      </vt:variant>
      <vt:variant>
        <vt:i4>114</vt:i4>
      </vt:variant>
      <vt:variant>
        <vt:i4>0</vt:i4>
      </vt:variant>
      <vt:variant>
        <vt:i4>5</vt:i4>
      </vt:variant>
      <vt:variant>
        <vt:lpwstr>http://www.dfo-mpo.gc.ca/Library/333125.pdf</vt:lpwstr>
      </vt:variant>
      <vt:variant>
        <vt:lpwstr/>
      </vt:variant>
      <vt:variant>
        <vt:i4>4325450</vt:i4>
      </vt:variant>
      <vt:variant>
        <vt:i4>111</vt:i4>
      </vt:variant>
      <vt:variant>
        <vt:i4>0</vt:i4>
      </vt:variant>
      <vt:variant>
        <vt:i4>5</vt:i4>
      </vt:variant>
      <vt:variant>
        <vt:lpwstr>http://webaim.org/techniques/alttext/</vt:lpwstr>
      </vt:variant>
      <vt:variant>
        <vt:lpwstr/>
      </vt:variant>
      <vt:variant>
        <vt:i4>655429</vt:i4>
      </vt:variant>
      <vt:variant>
        <vt:i4>108</vt:i4>
      </vt:variant>
      <vt:variant>
        <vt:i4>0</vt:i4>
      </vt:variant>
      <vt:variant>
        <vt:i4>5</vt:i4>
      </vt:variant>
      <vt:variant>
        <vt:lpwstr>http://www.dfo-mpo.gc.ca/</vt:lpwstr>
      </vt:variant>
      <vt:variant>
        <vt:lpwstr/>
      </vt:variant>
      <vt:variant>
        <vt:i4>5505050</vt:i4>
      </vt:variant>
      <vt:variant>
        <vt:i4>105</vt:i4>
      </vt:variant>
      <vt:variant>
        <vt:i4>0</vt:i4>
      </vt:variant>
      <vt:variant>
        <vt:i4>5</vt:i4>
      </vt:variant>
      <vt:variant>
        <vt:lpwstr>http://www.shaunakelly.com/word/styles/tipsonstyles.html</vt:lpwstr>
      </vt:variant>
      <vt:variant>
        <vt:lpwstr/>
      </vt:variant>
      <vt:variant>
        <vt:i4>6881385</vt:i4>
      </vt:variant>
      <vt:variant>
        <vt:i4>102</vt:i4>
      </vt:variant>
      <vt:variant>
        <vt:i4>0</vt:i4>
      </vt:variant>
      <vt:variant>
        <vt:i4>5</vt:i4>
      </vt:variant>
      <vt:variant>
        <vt:lpwstr>http://office.microsoft.com/en-us/word-help/creating-accessible-word-documents-HA101999993.aspx</vt:lpwstr>
      </vt:variant>
      <vt:variant>
        <vt:lpwstr/>
      </vt:variant>
      <vt:variant>
        <vt:i4>6619253</vt:i4>
      </vt:variant>
      <vt:variant>
        <vt:i4>99</vt:i4>
      </vt:variant>
      <vt:variant>
        <vt:i4>0</vt:i4>
      </vt:variant>
      <vt:variant>
        <vt:i4>5</vt:i4>
      </vt:variant>
      <vt:variant>
        <vt:lpwstr>http://www.tbs-sct.gc.ca/ws-nw/wa-aw/index-eng.asp</vt:lpwstr>
      </vt:variant>
      <vt:variant>
        <vt:lpwstr/>
      </vt:variant>
      <vt:variant>
        <vt:i4>4718609</vt:i4>
      </vt:variant>
      <vt:variant>
        <vt:i4>96</vt:i4>
      </vt:variant>
      <vt:variant>
        <vt:i4>0</vt:i4>
      </vt:variant>
      <vt:variant>
        <vt:i4>5</vt:i4>
      </vt:variant>
      <vt:variant>
        <vt:lpwstr>http://www.dfo-mpo.gc.ca/csas-sccs/process-processus/Translation-Traduction-eng.html</vt:lpwstr>
      </vt:variant>
      <vt:variant>
        <vt:lpwstr/>
      </vt:variant>
      <vt:variant>
        <vt:i4>5046296</vt:i4>
      </vt:variant>
      <vt:variant>
        <vt:i4>93</vt:i4>
      </vt:variant>
      <vt:variant>
        <vt:i4>0</vt:i4>
      </vt:variant>
      <vt:variant>
        <vt:i4>5</vt:i4>
      </vt:variant>
      <vt:variant>
        <vt:lpwstr>http://www.dfo-mpo.gc.ca/csas-sccs/contact-contactez-fra.htm</vt:lpwstr>
      </vt:variant>
      <vt:variant>
        <vt:lpwstr/>
      </vt:variant>
      <vt:variant>
        <vt:i4>4718596</vt:i4>
      </vt:variant>
      <vt:variant>
        <vt:i4>90</vt:i4>
      </vt:variant>
      <vt:variant>
        <vt:i4>0</vt:i4>
      </vt:variant>
      <vt:variant>
        <vt:i4>5</vt:i4>
      </vt:variant>
      <vt:variant>
        <vt:lpwstr>http://www.dfo-mpo.gc.ca/csas-sccs/contact-contactez-eng.htm</vt:lpwstr>
      </vt:variant>
      <vt:variant>
        <vt:lpwstr/>
      </vt:variant>
      <vt:variant>
        <vt:i4>1572916</vt:i4>
      </vt:variant>
      <vt:variant>
        <vt:i4>83</vt:i4>
      </vt:variant>
      <vt:variant>
        <vt:i4>0</vt:i4>
      </vt:variant>
      <vt:variant>
        <vt:i4>5</vt:i4>
      </vt:variant>
      <vt:variant>
        <vt:lpwstr/>
      </vt:variant>
      <vt:variant>
        <vt:lpwstr>_Toc347241481</vt:lpwstr>
      </vt:variant>
      <vt:variant>
        <vt:i4>1572916</vt:i4>
      </vt:variant>
      <vt:variant>
        <vt:i4>77</vt:i4>
      </vt:variant>
      <vt:variant>
        <vt:i4>0</vt:i4>
      </vt:variant>
      <vt:variant>
        <vt:i4>5</vt:i4>
      </vt:variant>
      <vt:variant>
        <vt:lpwstr/>
      </vt:variant>
      <vt:variant>
        <vt:lpwstr>_Toc347241480</vt:lpwstr>
      </vt:variant>
      <vt:variant>
        <vt:i4>1507380</vt:i4>
      </vt:variant>
      <vt:variant>
        <vt:i4>71</vt:i4>
      </vt:variant>
      <vt:variant>
        <vt:i4>0</vt:i4>
      </vt:variant>
      <vt:variant>
        <vt:i4>5</vt:i4>
      </vt:variant>
      <vt:variant>
        <vt:lpwstr/>
      </vt:variant>
      <vt:variant>
        <vt:lpwstr>_Toc347241479</vt:lpwstr>
      </vt:variant>
      <vt:variant>
        <vt:i4>1507380</vt:i4>
      </vt:variant>
      <vt:variant>
        <vt:i4>65</vt:i4>
      </vt:variant>
      <vt:variant>
        <vt:i4>0</vt:i4>
      </vt:variant>
      <vt:variant>
        <vt:i4>5</vt:i4>
      </vt:variant>
      <vt:variant>
        <vt:lpwstr/>
      </vt:variant>
      <vt:variant>
        <vt:lpwstr>_Toc347241478</vt:lpwstr>
      </vt:variant>
      <vt:variant>
        <vt:i4>1507380</vt:i4>
      </vt:variant>
      <vt:variant>
        <vt:i4>59</vt:i4>
      </vt:variant>
      <vt:variant>
        <vt:i4>0</vt:i4>
      </vt:variant>
      <vt:variant>
        <vt:i4>5</vt:i4>
      </vt:variant>
      <vt:variant>
        <vt:lpwstr/>
      </vt:variant>
      <vt:variant>
        <vt:lpwstr>_Toc347241477</vt:lpwstr>
      </vt:variant>
      <vt:variant>
        <vt:i4>1507380</vt:i4>
      </vt:variant>
      <vt:variant>
        <vt:i4>53</vt:i4>
      </vt:variant>
      <vt:variant>
        <vt:i4>0</vt:i4>
      </vt:variant>
      <vt:variant>
        <vt:i4>5</vt:i4>
      </vt:variant>
      <vt:variant>
        <vt:lpwstr/>
      </vt:variant>
      <vt:variant>
        <vt:lpwstr>_Toc347241476</vt:lpwstr>
      </vt:variant>
      <vt:variant>
        <vt:i4>1507380</vt:i4>
      </vt:variant>
      <vt:variant>
        <vt:i4>47</vt:i4>
      </vt:variant>
      <vt:variant>
        <vt:i4>0</vt:i4>
      </vt:variant>
      <vt:variant>
        <vt:i4>5</vt:i4>
      </vt:variant>
      <vt:variant>
        <vt:lpwstr/>
      </vt:variant>
      <vt:variant>
        <vt:lpwstr>_Toc347241475</vt:lpwstr>
      </vt:variant>
      <vt:variant>
        <vt:i4>1507380</vt:i4>
      </vt:variant>
      <vt:variant>
        <vt:i4>41</vt:i4>
      </vt:variant>
      <vt:variant>
        <vt:i4>0</vt:i4>
      </vt:variant>
      <vt:variant>
        <vt:i4>5</vt:i4>
      </vt:variant>
      <vt:variant>
        <vt:lpwstr/>
      </vt:variant>
      <vt:variant>
        <vt:lpwstr>_Toc347241474</vt:lpwstr>
      </vt:variant>
      <vt:variant>
        <vt:i4>1507380</vt:i4>
      </vt:variant>
      <vt:variant>
        <vt:i4>35</vt:i4>
      </vt:variant>
      <vt:variant>
        <vt:i4>0</vt:i4>
      </vt:variant>
      <vt:variant>
        <vt:i4>5</vt:i4>
      </vt:variant>
      <vt:variant>
        <vt:lpwstr/>
      </vt:variant>
      <vt:variant>
        <vt:lpwstr>_Toc347241473</vt:lpwstr>
      </vt:variant>
      <vt:variant>
        <vt:i4>1507380</vt:i4>
      </vt:variant>
      <vt:variant>
        <vt:i4>29</vt:i4>
      </vt:variant>
      <vt:variant>
        <vt:i4>0</vt:i4>
      </vt:variant>
      <vt:variant>
        <vt:i4>5</vt:i4>
      </vt:variant>
      <vt:variant>
        <vt:lpwstr/>
      </vt:variant>
      <vt:variant>
        <vt:lpwstr>_Toc347241472</vt:lpwstr>
      </vt:variant>
      <vt:variant>
        <vt:i4>1507380</vt:i4>
      </vt:variant>
      <vt:variant>
        <vt:i4>23</vt:i4>
      </vt:variant>
      <vt:variant>
        <vt:i4>0</vt:i4>
      </vt:variant>
      <vt:variant>
        <vt:i4>5</vt:i4>
      </vt:variant>
      <vt:variant>
        <vt:lpwstr/>
      </vt:variant>
      <vt:variant>
        <vt:lpwstr>_Toc347241471</vt:lpwstr>
      </vt:variant>
      <vt:variant>
        <vt:i4>1507380</vt:i4>
      </vt:variant>
      <vt:variant>
        <vt:i4>17</vt:i4>
      </vt:variant>
      <vt:variant>
        <vt:i4>0</vt:i4>
      </vt:variant>
      <vt:variant>
        <vt:i4>5</vt:i4>
      </vt:variant>
      <vt:variant>
        <vt:lpwstr/>
      </vt:variant>
      <vt:variant>
        <vt:lpwstr>_Toc347241470</vt:lpwstr>
      </vt:variant>
      <vt:variant>
        <vt:i4>1441844</vt:i4>
      </vt:variant>
      <vt:variant>
        <vt:i4>11</vt:i4>
      </vt:variant>
      <vt:variant>
        <vt:i4>0</vt:i4>
      </vt:variant>
      <vt:variant>
        <vt:i4>5</vt:i4>
      </vt:variant>
      <vt:variant>
        <vt:lpwstr/>
      </vt:variant>
      <vt:variant>
        <vt:lpwstr>_Toc347241469</vt:lpwstr>
      </vt:variant>
      <vt:variant>
        <vt:i4>8126479</vt:i4>
      </vt:variant>
      <vt:variant>
        <vt:i4>3</vt:i4>
      </vt:variant>
      <vt:variant>
        <vt:i4>0</vt:i4>
      </vt:variant>
      <vt:variant>
        <vt:i4>5</vt:i4>
      </vt:variant>
      <vt:variant>
        <vt:lpwstr>mailto:csas-sccs@dfo-mpo.gc.ca</vt:lpwstr>
      </vt:variant>
      <vt:variant>
        <vt:lpwstr/>
      </vt:variant>
      <vt:variant>
        <vt:i4>3473530</vt:i4>
      </vt:variant>
      <vt:variant>
        <vt:i4>0</vt:i4>
      </vt:variant>
      <vt:variant>
        <vt:i4>0</vt:i4>
      </vt:variant>
      <vt:variant>
        <vt:i4>5</vt:i4>
      </vt:variant>
      <vt:variant>
        <vt:lpwstr>http://www.dfo-mpo.gc.ca/csas-sccs/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dc:title>
  <dc:creator>Ann Mariscak</dc:creator>
  <cp:keywords>Fisheries and Oceans Canada;Canadian Science Advisory Secretariat;Research Document</cp:keywords>
  <cp:lastModifiedBy>Samuel Johnson</cp:lastModifiedBy>
  <cp:revision>2</cp:revision>
  <cp:lastPrinted>2016-09-23T19:43:00Z</cp:lastPrinted>
  <dcterms:created xsi:type="dcterms:W3CDTF">2018-04-13T21:53:00Z</dcterms:created>
  <dcterms:modified xsi:type="dcterms:W3CDTF">2018-04-13T21:53:00Z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MTMacEqns">
    <vt:bool>true</vt:bool>
  </property>
  <property fmtid="{D5CDD505-2E9C-101B-9397-08002B2CF9AE}" pid="4" name="MTEquationNumber2">
    <vt:lpwstr>(#S1.#E1)</vt:lpwstr>
  </property>
  <property fmtid="{D5CDD505-2E9C-101B-9397-08002B2CF9AE}" pid="5" name="MTEquationSection">
    <vt:lpwstr>1</vt:lpwstr>
  </property>
</Properties>
</file>